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microsoft.com/office/2011/relationships/webextensiontaskpanes" Target="word/webextensions/taskpanes.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F17F87" w14:textId="1DEF3700" w:rsidR="00C21466" w:rsidRPr="00C21466" w:rsidRDefault="00412BEA" w:rsidP="003D123C">
      <w:pPr>
        <w:pStyle w:val="papertitle"/>
        <w:jc w:val="both"/>
      </w:pPr>
      <w:r w:rsidRPr="00412BEA">
        <w:rPr>
          <w:rFonts w:eastAsia="MS Mincho"/>
          <w:b/>
          <w:bCs w:val="0"/>
          <w:iCs/>
          <w:sz w:val="32"/>
          <w:szCs w:val="32"/>
        </w:rPr>
        <mc:AlternateContent>
          <mc:Choice Requires="wps">
            <w:drawing>
              <wp:anchor distT="45720" distB="45720" distL="114300" distR="114300" simplePos="0" relativeHeight="251545088" behindDoc="0" locked="0" layoutInCell="1" allowOverlap="1" wp14:anchorId="28D4CD89" wp14:editId="00B345F2">
                <wp:simplePos x="0" y="0"/>
                <wp:positionH relativeFrom="column">
                  <wp:posOffset>1943100</wp:posOffset>
                </wp:positionH>
                <wp:positionV relativeFrom="paragraph">
                  <wp:posOffset>769620</wp:posOffset>
                </wp:positionV>
                <wp:extent cx="2651760" cy="40703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407035"/>
                        </a:xfrm>
                        <a:prstGeom prst="rect">
                          <a:avLst/>
                        </a:prstGeom>
                        <a:solidFill>
                          <a:srgbClr val="FFFFFF"/>
                        </a:solidFill>
                        <a:ln w="9525">
                          <a:noFill/>
                          <a:miter lim="800000"/>
                          <a:headEnd/>
                          <a:tailEnd/>
                        </a:ln>
                      </wps:spPr>
                      <wps:txbx>
                        <w:txbxContent>
                          <w:p w14:paraId="50C5523E" w14:textId="456DDE1A" w:rsidR="00BD5B7B" w:rsidRDefault="00BD5B7B" w:rsidP="00412BEA">
                            <w:pPr>
                              <w:pStyle w:val="Affiliation"/>
                              <w:rPr>
                                <w:rFonts w:eastAsia="MS Mincho"/>
                                <w:sz w:val="22"/>
                                <w:szCs w:val="22"/>
                              </w:rPr>
                            </w:pPr>
                            <w:r w:rsidRPr="00C21466">
                              <w:rPr>
                                <w:rFonts w:eastAsia="MS Mincho"/>
                                <w:sz w:val="22"/>
                                <w:szCs w:val="22"/>
                              </w:rPr>
                              <w:t>Wei Yao, Aaron T. Becker</w:t>
                            </w:r>
                            <w:r>
                              <w:rPr>
                                <w:rFonts w:eastAsia="MS Mincho"/>
                                <w:sz w:val="22"/>
                                <w:szCs w:val="22"/>
                              </w:rPr>
                              <w:t>, [others/]</w:t>
                            </w:r>
                          </w:p>
                          <w:p w14:paraId="7B25ED5F" w14:textId="27977D2D" w:rsidR="00BD5B7B" w:rsidRDefault="00BD5B7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type w14:anchorId="28D4CD89" id="_x0000_t202" coordsize="21600,21600" o:spt="202" path="m,l,21600r21600,l21600,xe">
                <v:stroke joinstyle="miter"/>
                <v:path gradientshapeok="t" o:connecttype="rect"/>
              </v:shapetype>
              <v:shape id="Text Box 2" o:spid="_x0000_s1026" type="#_x0000_t202" style="position:absolute;left:0;text-align:left;margin-left:153pt;margin-top:60.6pt;width:208.8pt;height:32.05pt;z-index:251545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" stroked="f">
                <v:textbox style="mso-fit-shape-to-text:t">
                  <w:txbxContent>
                    <w:p w14:paraId="50C5523E" w14:textId="456DDE1A" w:rsidR="00BD5B7B" w:rsidRDefault="00BD5B7B" w:rsidP="00412BEA">
                      <w:pPr>
                        <w:pStyle w:val="Affiliation"/>
                        <w:rPr>
                          <w:rFonts w:eastAsia="MS Mincho"/>
                          <w:sz w:val="22"/>
                          <w:szCs w:val="22"/>
                        </w:rPr>
                      </w:pPr>
                      <w:r w:rsidRPr="00C21466">
                        <w:rPr>
                          <w:rFonts w:eastAsia="MS Mincho"/>
                          <w:sz w:val="22"/>
                          <w:szCs w:val="22"/>
                        </w:rPr>
                        <w:t>Wei Yao, Aaron T. Becker</w:t>
                      </w:r>
                      <w:r>
                        <w:rPr>
                          <w:rFonts w:eastAsia="MS Mincho"/>
                          <w:sz w:val="22"/>
                          <w:szCs w:val="22"/>
                        </w:rPr>
                        <w:t>, [others/]</w:t>
                      </w:r>
                    </w:p>
                    <w:p w14:paraId="7B25ED5F" w14:textId="27977D2D" w:rsidR="00BD5B7B" w:rsidRDefault="00BD5B7B"/>
                  </w:txbxContent>
                </v:textbox>
                <w10:wrap type="square"/>
              </v:shape>
            </w:pict>
          </mc:Fallback>
        </mc:AlternateContent>
      </w:r>
      <w:r w:rsidRPr="00412BEA">
        <w:rPr>
          <w:rFonts w:eastAsia="MS Mincho"/>
          <w:b/>
          <w:bCs w:val="0"/>
          <w:iCs/>
          <w:sz w:val="32"/>
          <w:szCs w:val="32"/>
        </w:rPr>
        <mc:AlternateContent>
          <mc:Choice Requires="wps">
            <w:drawing>
              <wp:anchor distT="45720" distB="45720" distL="114300" distR="114300" simplePos="0" relativeHeight="251544064" behindDoc="0" locked="0" layoutInCell="1" allowOverlap="1" wp14:anchorId="1B3A81AA" wp14:editId="5B9841EC">
                <wp:simplePos x="0" y="0"/>
                <wp:positionH relativeFrom="column">
                  <wp:posOffset>-1270</wp:posOffset>
                </wp:positionH>
                <wp:positionV relativeFrom="paragraph">
                  <wp:posOffset>243840</wp:posOffset>
                </wp:positionV>
                <wp:extent cx="6606540" cy="434340"/>
                <wp:effectExtent l="0" t="0" r="381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434340"/>
                        </a:xfrm>
                        <a:prstGeom prst="rect">
                          <a:avLst/>
                        </a:prstGeom>
                        <a:solidFill>
                          <a:srgbClr val="FFFFFF"/>
                        </a:solidFill>
                        <a:ln w="9525">
                          <a:noFill/>
                          <a:miter lim="800000"/>
                          <a:headEnd/>
                          <a:tailEnd/>
                        </a:ln>
                      </wps:spPr>
                      <wps:txbx>
                        <w:txbxContent>
                          <w:p w14:paraId="01B1F2C1" w14:textId="77777777" w:rsidR="00BD5B7B" w:rsidRPr="00C21466" w:rsidRDefault="00BD5B7B" w:rsidP="008E225E">
                            <w:pPr>
                              <w:pStyle w:val="papertitle"/>
                              <w:rPr>
                                <w:rFonts w:eastAsia="MS Mincho"/>
                                <w:b/>
                                <w:bCs w:val="0"/>
                                <w:iCs/>
                                <w:sz w:val="32"/>
                                <w:szCs w:val="32"/>
                              </w:rPr>
                            </w:pPr>
                            <w:r w:rsidRPr="00C21466">
                              <w:rPr>
                                <w:rFonts w:eastAsia="MS Mincho"/>
                                <w:b/>
                                <w:bCs w:val="0"/>
                                <w:iCs/>
                                <w:sz w:val="32"/>
                                <w:szCs w:val="32"/>
                              </w:rPr>
                              <w:t>Metrics on Crowd Control with Overhead Video and Vocal Commands</w:t>
                            </w:r>
                          </w:p>
                          <w:p w14:paraId="1DEE5C1E" w14:textId="3D118475" w:rsidR="00BD5B7B" w:rsidRDefault="00BD5B7B" w:rsidP="008E225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3A81AA" id="_x0000_s1027" type="#_x0000_t202" style="position:absolute;left:0;text-align:left;margin-left:-.1pt;margin-top:19.2pt;width:520.2pt;height:34.2pt;z-index:25154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" stroked="f">
                <v:textbox>
                  <w:txbxContent>
                    <w:p w14:paraId="01B1F2C1" w14:textId="77777777" w:rsidR="00BD5B7B" w:rsidRPr="00C21466" w:rsidRDefault="00BD5B7B" w:rsidP="008E225E">
                      <w:pPr>
                        <w:pStyle w:val="papertitle"/>
                        <w:rPr>
                          <w:rFonts w:eastAsia="MS Mincho"/>
                          <w:b/>
                          <w:bCs w:val="0"/>
                          <w:iCs/>
                          <w:sz w:val="32"/>
                          <w:szCs w:val="32"/>
                        </w:rPr>
                      </w:pPr>
                      <w:r w:rsidRPr="00C21466">
                        <w:rPr>
                          <w:rFonts w:eastAsia="MS Mincho"/>
                          <w:b/>
                          <w:bCs w:val="0"/>
                          <w:iCs/>
                          <w:sz w:val="32"/>
                          <w:szCs w:val="32"/>
                        </w:rPr>
                        <w:t>Metrics on Crowd Control with Overhead Video and Vocal Commands</w:t>
                      </w:r>
                    </w:p>
                    <w:p w14:paraId="1DEE5C1E" w14:textId="3D118475" w:rsidR="00BD5B7B" w:rsidRDefault="00BD5B7B" w:rsidP="008E225E">
                      <w:pPr>
                        <w:jc w:val="both"/>
                      </w:pPr>
                    </w:p>
                  </w:txbxContent>
                </v:textbox>
                <w10:wrap type="square"/>
              </v:shape>
            </w:pict>
          </mc:Fallback>
        </mc:AlternateContent>
      </w:r>
      <w:r w:rsidR="003D123C">
        <w:rPr>
          <w:vertAlign w:val="subscript"/>
        </w:rPr>
        <w:softHyphen/>
      </w:r>
      <w:r w:rsidR="003D123C">
        <w:rPr>
          <w:vertAlign w:val="subscript"/>
        </w:rPr>
        <w:softHyphen/>
      </w:r>
      <w:r w:rsidR="003D123C">
        <w:rPr>
          <w:vertAlign w:val="subscript"/>
        </w:rPr>
        <w:softHyphen/>
      </w:r>
      <w:r w:rsidR="003D123C">
        <w:rPr>
          <w:vertAlign w:val="subscript"/>
        </w:rPr>
        <w:softHyphen/>
      </w:r>
      <w:r w:rsidR="003D123C">
        <w:rPr>
          <w:vertAlign w:val="subscript"/>
        </w:rPr>
        <w:softHyphen/>
      </w:r>
    </w:p>
    <w:p w14:paraId="5FAA0CAE" w14:textId="17976B26" w:rsidR="004D3CBA" w:rsidRDefault="00840223" w:rsidP="004D3CBA">
      <w:pPr>
        <w:rPr>
          <w:rFonts w:eastAsia="MS Mincho"/>
        </w:rPr>
      </w:pPr>
      <w:r>
        <w:rPr>
          <w:noProof/>
        </w:rPr>
        <mc:AlternateContent>
          <mc:Choice Requires="wps">
            <w:drawing>
              <wp:anchor distT="45720" distB="45720" distL="114300" distR="114300" simplePos="0" relativeHeight="251627520" behindDoc="0" locked="0" layoutInCell="1" allowOverlap="1" wp14:anchorId="64D62349" wp14:editId="6DB1A8E2">
                <wp:simplePos x="0" y="0"/>
                <wp:positionH relativeFrom="column">
                  <wp:posOffset>3427730</wp:posOffset>
                </wp:positionH>
                <wp:positionV relativeFrom="paragraph">
                  <wp:posOffset>331470</wp:posOffset>
                </wp:positionV>
                <wp:extent cx="3177540" cy="1927860"/>
                <wp:effectExtent l="0" t="0" r="22860" b="1524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927860"/>
                        </a:xfrm>
                        <a:prstGeom prst="rect">
                          <a:avLst/>
                        </a:prstGeom>
                        <a:solidFill>
                          <a:srgbClr val="FFFFFF"/>
                        </a:solidFill>
                        <a:ln w="9525">
                          <a:solidFill>
                            <a:srgbClr val="000000"/>
                          </a:solidFill>
                          <a:miter lim="800000"/>
                          <a:headEnd/>
                          <a:tailEnd/>
                        </a:ln>
                      </wps:spPr>
                      <wps:txbx>
                        <w:txbxContent>
                          <w:p w14:paraId="0154C99B" w14:textId="52505EAF" w:rsidR="00BD5B7B" w:rsidRDefault="00BD5B7B">
                            <w:r>
                              <w:rPr>
                                <w:noProof/>
                              </w:rPr>
                              <w:drawing>
                                <wp:inline distT="0" distB="0" distL="0" distR="0" wp14:anchorId="704D4327" wp14:editId="4EB25FD7">
                                  <wp:extent cx="3040380" cy="18745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21.png"/>
                                          <pic:cNvPicPr/>
                                        </pic:nvPicPr>
                                        <pic:blipFill>
                                          <a:blip r:embed="rId7">
                                            <a:extLst>
                                              <a:ext uri="{28A0092B-C50C-407E-A947-70E740481C1C}">
                                                <a14:useLocalDpi xmlns:a14="http://schemas.microsoft.com/office/drawing/2010/main" val="0"/>
                                              </a:ext>
                                            </a:extLst>
                                          </a:blip>
                                          <a:stretch>
                                            <a:fillRect/>
                                          </a:stretch>
                                        </pic:blipFill>
                                        <pic:spPr>
                                          <a:xfrm>
                                            <a:off x="0" y="0"/>
                                            <a:ext cx="3040380" cy="18745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D62349" id="_x0000_s1028" type="#_x0000_t202" style="position:absolute;left:0;text-align:left;margin-left:269.9pt;margin-top:26.1pt;width:250.2pt;height:151.8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">
                <v:textbox>
                  <w:txbxContent>
                    <w:p w14:paraId="0154C99B" w14:textId="52505EAF" w:rsidR="00BD5B7B" w:rsidRDefault="00BD5B7B">
                      <w:r>
                        <w:rPr>
                          <w:noProof/>
                          <w:lang w:eastAsia="zh-CN"/>
                        </w:rPr>
                        <w:drawing>
                          <wp:inline distT="0" distB="0" distL="0" distR="0" wp14:anchorId="704D4327" wp14:editId="4EB25FD7">
                            <wp:extent cx="3040380" cy="18745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21.png"/>
                                    <pic:cNvPicPr/>
                                  </pic:nvPicPr>
                                  <pic:blipFill>
                                    <a:blip r:embed="rId8">
                                      <a:extLst>
                                        <a:ext uri="{28A0092B-C50C-407E-A947-70E740481C1C}">
                                          <a14:useLocalDpi xmlns:a14="http://schemas.microsoft.com/office/drawing/2010/main" val="0"/>
                                        </a:ext>
                                      </a:extLst>
                                    </a:blip>
                                    <a:stretch>
                                      <a:fillRect/>
                                    </a:stretch>
                                  </pic:blipFill>
                                  <pic:spPr>
                                    <a:xfrm>
                                      <a:off x="0" y="0"/>
                                      <a:ext cx="3040380" cy="1874520"/>
                                    </a:xfrm>
                                    <a:prstGeom prst="rect">
                                      <a:avLst/>
                                    </a:prstGeom>
                                  </pic:spPr>
                                </pic:pic>
                              </a:graphicData>
                            </a:graphic>
                          </wp:inline>
                        </w:drawing>
                      </w:r>
                    </w:p>
                  </w:txbxContent>
                </v:textbox>
                <w10:wrap type="square"/>
              </v:shape>
            </w:pict>
          </mc:Fallback>
        </mc:AlternateContent>
      </w:r>
    </w:p>
    <w:p w14:paraId="6D7046AB" w14:textId="77777777" w:rsidR="00C21466" w:rsidRPr="00E660A7" w:rsidRDefault="00C21466" w:rsidP="004D3CBA">
      <w:pPr>
        <w:rPr>
          <w:rFonts w:eastAsia="MS Mincho"/>
        </w:rPr>
        <w:sectPr w:rsidR="00C21466" w:rsidRPr="00E660A7" w:rsidSect="004D3CBA">
          <w:pgSz w:w="11909" w:h="16834" w:code="9"/>
          <w:pgMar w:top="1080" w:right="734" w:bottom="2434" w:left="734" w:header="720" w:footer="720" w:gutter="0"/>
          <w:cols w:space="720"/>
          <w:docGrid w:linePitch="360"/>
        </w:sectPr>
      </w:pPr>
    </w:p>
    <w:p w14:paraId="19B545AE" w14:textId="412F05F3" w:rsidR="004D3CBA" w:rsidRPr="00E660A7" w:rsidRDefault="004D3CBA" w:rsidP="007B563A">
      <w:pPr>
        <w:pStyle w:val="Abstract"/>
      </w:pPr>
      <w:r w:rsidRPr="00E660A7">
        <w:rPr>
          <w:rFonts w:eastAsia="MS Mincho"/>
          <w:i/>
          <w:iCs/>
        </w:rPr>
        <w:lastRenderedPageBreak/>
        <w:t>Abstract</w:t>
      </w:r>
      <w:r w:rsidRPr="00E660A7">
        <w:rPr>
          <w:rFonts w:eastAsia="MS Mincho"/>
        </w:rPr>
        <w:t xml:space="preserve">— </w:t>
      </w:r>
      <w:r w:rsidRPr="00E660A7">
        <w:t>This paper presents a</w:t>
      </w:r>
      <w:r w:rsidR="00FD39B7">
        <w:t>n</w:t>
      </w:r>
      <w:r w:rsidRPr="00E660A7">
        <w:t xml:space="preserve"> </w:t>
      </w:r>
      <w:r w:rsidR="00FD39B7">
        <w:t>agent</w:t>
      </w:r>
      <w:r w:rsidRPr="00E660A7">
        <w:t>-tracking framework f</w:t>
      </w:r>
      <w:r w:rsidR="00C55701">
        <w:t xml:space="preserve">or </w:t>
      </w:r>
      <w:del w:id="0" w:author="Aaron Becker" w:date="2016-03-05T16:17:00Z">
        <w:r w:rsidR="00C55701" w:rsidDel="00E17948">
          <w:delText>unstructured</w:delText>
        </w:r>
      </w:del>
      <w:ins w:id="1" w:author="Aaron Becker" w:date="2016-03-05T16:17:00Z">
        <w:r w:rsidR="00E17948">
          <w:t>semi-</w:t>
        </w:r>
        <w:r w:rsidR="00E17948">
          <w:t>structured</w:t>
        </w:r>
      </w:ins>
      <w:r w:rsidR="00C55701">
        <w:t>, crowded</w:t>
      </w:r>
      <w:ins w:id="2" w:author="Aaron Becker" w:date="2016-03-05T16:16:00Z">
        <w:r w:rsidR="00E17948">
          <w:t xml:space="preserve"> video</w:t>
        </w:r>
      </w:ins>
      <w:r w:rsidR="00FD39B7">
        <w:t>.  This framework is used to</w:t>
      </w:r>
      <w:r w:rsidR="00C55701">
        <w:t xml:space="preserve"> </w:t>
      </w:r>
      <w:r w:rsidR="00FD39B7">
        <w:t xml:space="preserve">investigate </w:t>
      </w:r>
      <w:r w:rsidR="00C55701">
        <w:t xml:space="preserve">how large </w:t>
      </w:r>
      <w:r w:rsidR="00FD39B7">
        <w:t>numbers of people</w:t>
      </w:r>
      <w:r w:rsidR="00C55701">
        <w:t xml:space="preserve"> respon</w:t>
      </w:r>
      <w:r w:rsidR="00FD39B7">
        <w:t>d</w:t>
      </w:r>
      <w:r w:rsidR="00C55701">
        <w:t xml:space="preserve"> to</w:t>
      </w:r>
      <w:r w:rsidR="00FD39B7">
        <w:t xml:space="preserve"> </w:t>
      </w:r>
      <w:r w:rsidR="00C55701">
        <w:t>vocal commands</w:t>
      </w:r>
      <w:r w:rsidR="00FD39B7">
        <w:t xml:space="preserve"> with local feedback and an overhead camera video</w:t>
      </w:r>
      <w:r w:rsidR="00C55701">
        <w:t xml:space="preserve">. </w:t>
      </w:r>
      <w:r w:rsidR="00FD39B7">
        <w:t xml:space="preserve">This paper analyzes a video showing an overhead view </w:t>
      </w:r>
      <w:r w:rsidR="00FC3721">
        <w:t>of more</w:t>
      </w:r>
      <w:r w:rsidR="005F3072">
        <w:t xml:space="preserve"> than 200 </w:t>
      </w:r>
      <w:r w:rsidR="0099665F">
        <w:t>people</w:t>
      </w:r>
      <w:r w:rsidR="00201083">
        <w:t>, each hold</w:t>
      </w:r>
      <w:r w:rsidR="00FD39B7">
        <w:t>ing</w:t>
      </w:r>
      <w:r w:rsidR="00201083">
        <w:t xml:space="preserve"> an umbrella.</w:t>
      </w:r>
      <w:r w:rsidR="0099665F">
        <w:t xml:space="preserve"> </w:t>
      </w:r>
      <w:r w:rsidR="00FD39B7">
        <w:t>Each</w:t>
      </w:r>
      <w:r w:rsidR="0099665F">
        <w:t xml:space="preserve"> umbrella </w:t>
      </w:r>
      <w:r w:rsidR="00FD39B7">
        <w:t xml:space="preserve">is </w:t>
      </w:r>
      <w:r w:rsidR="0099665F">
        <w:t xml:space="preserve">equipped with </w:t>
      </w:r>
      <w:r w:rsidR="00FD39B7">
        <w:t xml:space="preserve">red, </w:t>
      </w:r>
      <w:r w:rsidR="000B7B2E">
        <w:t>b</w:t>
      </w:r>
      <w:r w:rsidR="00FD39B7">
        <w:t xml:space="preserve">lue, and green </w:t>
      </w:r>
      <w:r w:rsidR="0099665F">
        <w:t>LED</w:t>
      </w:r>
      <w:r w:rsidR="005F3072">
        <w:t xml:space="preserve"> light</w:t>
      </w:r>
      <w:r w:rsidR="00FD39B7">
        <w:t>s</w:t>
      </w:r>
      <w:r w:rsidR="0099665F">
        <w:t>.</w:t>
      </w:r>
      <w:r w:rsidR="005F3072">
        <w:t xml:space="preserve"> </w:t>
      </w:r>
      <w:r w:rsidR="00FD39B7">
        <w:t>While</w:t>
      </w:r>
      <w:r w:rsidR="00FD39B7" w:rsidRPr="00E660A7">
        <w:t xml:space="preserve"> </w:t>
      </w:r>
      <w:r w:rsidR="00C21466">
        <w:t>individual’s movement</w:t>
      </w:r>
      <w:r w:rsidR="007B563A">
        <w:t>s</w:t>
      </w:r>
      <w:r w:rsidR="00C21466">
        <w:t xml:space="preserve"> </w:t>
      </w:r>
      <w:r w:rsidR="00FD39B7">
        <w:t>appear</w:t>
      </w:r>
      <w:r w:rsidR="00C21466">
        <w:t xml:space="preserve"> </w:t>
      </w:r>
      <w:r w:rsidRPr="00E660A7">
        <w:t>stochastic</w:t>
      </w:r>
      <w:r w:rsidR="007B563A">
        <w:t>,</w:t>
      </w:r>
      <w:r w:rsidR="00175589">
        <w:t xml:space="preserve"> the </w:t>
      </w:r>
      <w:r w:rsidR="00175589" w:rsidRPr="00E660A7">
        <w:t xml:space="preserve">crowd’s motion </w:t>
      </w:r>
      <w:r w:rsidR="00175589">
        <w:t xml:space="preserve">under the vocal command </w:t>
      </w:r>
      <w:r w:rsidR="003B01D2">
        <w:t>form</w:t>
      </w:r>
      <w:r w:rsidR="002724D7">
        <w:t>ed</w:t>
      </w:r>
      <w:r w:rsidR="003B01D2">
        <w:t xml:space="preserve"> </w:t>
      </w:r>
      <w:r w:rsidR="002724D7">
        <w:t xml:space="preserve">a variety </w:t>
      </w:r>
      <w:r w:rsidR="003B01D2">
        <w:t>of patterns</w:t>
      </w:r>
      <w:r w:rsidRPr="00E660A7">
        <w:t xml:space="preserve">. </w:t>
      </w:r>
      <w:r w:rsidR="007B563A">
        <w:t>The problem is challenging because umbrellas often overlap, frequently change color, and occasionally leave the camera frame. T</w:t>
      </w:r>
      <w:r w:rsidR="003B01D2">
        <w:t>his paper</w:t>
      </w:r>
      <w:r w:rsidR="007B563A">
        <w:t xml:space="preserve"> uses </w:t>
      </w:r>
      <w:r w:rsidR="00FD4EED">
        <w:t xml:space="preserve">K-means </w:t>
      </w:r>
      <w:r w:rsidR="007B563A">
        <w:t xml:space="preserve">clustering </w:t>
      </w:r>
      <w:r w:rsidR="003B01D2">
        <w:t xml:space="preserve">to </w:t>
      </w:r>
      <w:r w:rsidR="00FD4EED">
        <w:t>separate umbrella from each other</w:t>
      </w:r>
      <w:r w:rsidR="007B563A">
        <w:t xml:space="preserve"> in each frame</w:t>
      </w:r>
      <w:r w:rsidR="003040AE">
        <w:t xml:space="preserve">. </w:t>
      </w:r>
      <w:proofErr w:type="spellStart"/>
      <w:r w:rsidR="007B563A">
        <w:t>Kalman</w:t>
      </w:r>
      <w:proofErr w:type="spellEnd"/>
      <w:r w:rsidR="007B563A">
        <w:t xml:space="preserve"> filtering is used to estimate how each </w:t>
      </w:r>
      <w:r w:rsidR="003B01D2">
        <w:t>umbrella move</w:t>
      </w:r>
      <w:r w:rsidR="00FD4EED">
        <w:t>s and track their motion path.</w:t>
      </w:r>
      <w:r w:rsidR="003040AE">
        <w:t xml:space="preserve"> </w:t>
      </w:r>
      <w:r w:rsidR="007B563A">
        <w:t>This paper investigates the response time of the crowd and their accuracy in responding to vocal commands.  In particular, we present results on</w:t>
      </w:r>
      <w:r w:rsidR="00772371">
        <w:t>:</w:t>
      </w:r>
      <w:r w:rsidR="006B2001">
        <w:t xml:space="preserve"> </w:t>
      </w:r>
      <w:r w:rsidR="002724D7">
        <w:t>(</w:t>
      </w:r>
      <w:r w:rsidR="006B2001">
        <w:t>1.</w:t>
      </w:r>
      <w:r w:rsidR="002724D7">
        <w:t>) automatic s</w:t>
      </w:r>
      <w:r w:rsidR="0097574D">
        <w:t>egment</w:t>
      </w:r>
      <w:r w:rsidR="002724D7">
        <w:t>ation</w:t>
      </w:r>
      <w:r w:rsidR="0097574D">
        <w:t xml:space="preserve"> and </w:t>
      </w:r>
      <w:r w:rsidR="002724D7">
        <w:t xml:space="preserve">classification of </w:t>
      </w:r>
      <w:r w:rsidR="0097574D">
        <w:t xml:space="preserve">each umbrella. </w:t>
      </w:r>
      <w:r w:rsidR="002724D7">
        <w:t>(</w:t>
      </w:r>
      <w:r w:rsidR="0097574D">
        <w:t>2</w:t>
      </w:r>
      <w:r w:rsidR="002724D7">
        <w:t>)</w:t>
      </w:r>
      <w:r w:rsidR="0097574D">
        <w:t xml:space="preserve">. </w:t>
      </w:r>
      <w:r w:rsidR="002724D7">
        <w:t>a</w:t>
      </w:r>
      <w:r w:rsidR="0097574D">
        <w:t>naly</w:t>
      </w:r>
      <w:r w:rsidR="002724D7">
        <w:t xml:space="preserve">sis of the response time of a </w:t>
      </w:r>
      <w:r w:rsidR="0097574D">
        <w:t xml:space="preserve">human swarm </w:t>
      </w:r>
      <w:r w:rsidR="002724D7">
        <w:t>to a</w:t>
      </w:r>
      <w:r w:rsidR="0097574D">
        <w:t xml:space="preserve"> simple vocal command. </w:t>
      </w:r>
      <w:r w:rsidR="002724D7">
        <w:t>(</w:t>
      </w:r>
      <w:r w:rsidR="0097574D">
        <w:t>3.</w:t>
      </w:r>
      <w:r w:rsidR="002724D7">
        <w:t>)</w:t>
      </w:r>
      <w:r w:rsidR="0097574D">
        <w:t xml:space="preserve"> </w:t>
      </w:r>
      <w:r w:rsidR="00E40404">
        <w:t>Measuring</w:t>
      </w:r>
      <w:r w:rsidR="0097574D">
        <w:t xml:space="preserve"> the accuracy </w:t>
      </w:r>
      <w:r w:rsidR="002724D7">
        <w:t xml:space="preserve">of </w:t>
      </w:r>
      <w:r w:rsidR="0097574D">
        <w:t>human swarm move</w:t>
      </w:r>
      <w:r w:rsidR="002724D7">
        <w:t>ment</w:t>
      </w:r>
      <w:r w:rsidR="0097574D">
        <w:t xml:space="preserve"> </w:t>
      </w:r>
      <w:r w:rsidR="002724D7">
        <w:t>(</w:t>
      </w:r>
      <w:r w:rsidR="0097574D">
        <w:t>4.</w:t>
      </w:r>
      <w:r w:rsidR="002724D7">
        <w:t>)</w:t>
      </w:r>
      <w:r w:rsidR="0097574D">
        <w:t xml:space="preserve">  </w:t>
      </w:r>
      <w:r w:rsidR="00E40404">
        <w:t>Calculating</w:t>
      </w:r>
      <w:r w:rsidR="002724D7">
        <w:t xml:space="preserve"> the learning rate of a</w:t>
      </w:r>
      <w:r w:rsidR="0097574D">
        <w:t xml:space="preserve"> human swarm</w:t>
      </w:r>
      <w:r w:rsidR="002724D7">
        <w:t>, and</w:t>
      </w:r>
      <w:r w:rsidR="0097574D">
        <w:t xml:space="preserve"> </w:t>
      </w:r>
      <w:r w:rsidR="002724D7">
        <w:t>(</w:t>
      </w:r>
      <w:r w:rsidR="001452B0">
        <w:t>5.</w:t>
      </w:r>
      <w:r w:rsidR="002724D7">
        <w:t>)</w:t>
      </w:r>
      <w:r w:rsidR="001452B0">
        <w:t xml:space="preserve"> </w:t>
      </w:r>
      <w:r w:rsidR="002724D7">
        <w:t>documenting the position memory of a</w:t>
      </w:r>
      <w:r w:rsidR="001452B0">
        <w:t xml:space="preserve"> human swarm</w:t>
      </w:r>
      <w:r w:rsidR="002724D7">
        <w:t>.</w:t>
      </w:r>
    </w:p>
    <w:p w14:paraId="5A3EEF36" w14:textId="617B9FC2" w:rsidR="004D3CBA" w:rsidRPr="00E660A7" w:rsidRDefault="004D3CBA" w:rsidP="004D3CBA">
      <w:pPr>
        <w:pStyle w:val="Abstract"/>
      </w:pPr>
      <w:r w:rsidRPr="00E660A7">
        <w:rPr>
          <w:rFonts w:eastAsia="MS Mincho"/>
        </w:rPr>
        <w:t>Keywords—</w:t>
      </w:r>
      <w:r w:rsidR="003138BB">
        <w:rPr>
          <w:rFonts w:eastAsia="MS Mincho"/>
        </w:rPr>
        <w:t xml:space="preserve">K-means </w:t>
      </w:r>
      <w:r w:rsidR="002724D7">
        <w:rPr>
          <w:rFonts w:eastAsia="MS Mincho"/>
        </w:rPr>
        <w:t>c</w:t>
      </w:r>
      <w:r w:rsidR="003138BB">
        <w:rPr>
          <w:rFonts w:eastAsia="MS Mincho"/>
        </w:rPr>
        <w:t xml:space="preserve">lustering, </w:t>
      </w:r>
      <w:r w:rsidRPr="00E660A7">
        <w:rPr>
          <w:rFonts w:eastAsia="MS Mincho"/>
        </w:rPr>
        <w:t xml:space="preserve">vision tracking, </w:t>
      </w:r>
      <w:proofErr w:type="spellStart"/>
      <w:r w:rsidRPr="00E660A7">
        <w:rPr>
          <w:rFonts w:eastAsia="MS Mincho"/>
        </w:rPr>
        <w:t>Kalman</w:t>
      </w:r>
      <w:proofErr w:type="spellEnd"/>
      <w:r w:rsidRPr="00E660A7">
        <w:rPr>
          <w:rFonts w:eastAsia="MS Mincho"/>
        </w:rPr>
        <w:t xml:space="preserve"> filter</w:t>
      </w:r>
    </w:p>
    <w:p w14:paraId="3B6BE400" w14:textId="7DD2FD78" w:rsidR="004D3CBA" w:rsidRPr="00E660A7" w:rsidRDefault="004D3CBA" w:rsidP="004D3CBA">
      <w:pPr>
        <w:pStyle w:val="Heading1"/>
      </w:pPr>
      <w:r w:rsidRPr="00E660A7">
        <w:t xml:space="preserve"> Introduction </w:t>
      </w:r>
      <w:r w:rsidR="00A62459">
        <w:t>and Related Work</w:t>
      </w:r>
    </w:p>
    <w:p w14:paraId="24A15302" w14:textId="5B3EC66F" w:rsidR="000B7B2E" w:rsidRDefault="002D78A2" w:rsidP="00FC3721">
      <w:pPr>
        <w:pStyle w:val="Style1body"/>
      </w:pPr>
      <w:r>
        <w:t xml:space="preserve">This paper presents a method </w:t>
      </w:r>
      <w:r w:rsidR="00FA22AD" w:rsidRPr="00E660A7">
        <w:t>to track the motion path</w:t>
      </w:r>
      <w:r>
        <w:t>s of multiple agents</w:t>
      </w:r>
      <w:r w:rsidR="00FA22AD" w:rsidRPr="00E660A7">
        <w:t xml:space="preserve"> in</w:t>
      </w:r>
      <w:del w:id="3" w:author="Aaron Becker" w:date="2016-03-05T16:17:00Z">
        <w:r w:rsidR="00FA22AD" w:rsidRPr="00E660A7" w:rsidDel="00E17948">
          <w:delText xml:space="preserve"> </w:delText>
        </w:r>
      </w:del>
      <w:ins w:id="4" w:author="Aaron Becker" w:date="2016-03-05T16:17:00Z">
        <w:r w:rsidR="00E17948">
          <w:t xml:space="preserve"> semi-</w:t>
        </w:r>
      </w:ins>
      <w:del w:id="5" w:author="Aaron Becker" w:date="2016-03-05T16:17:00Z">
        <w:r w:rsidR="00FA22AD" w:rsidRPr="00E660A7" w:rsidDel="00E17948">
          <w:delText>un</w:delText>
        </w:r>
      </w:del>
      <w:r w:rsidR="00FA22AD" w:rsidRPr="00E660A7">
        <w:t>structured crowded scenes</w:t>
      </w:r>
      <w:r w:rsidR="00432BA6">
        <w:t xml:space="preserve"> and analyze data from a crowd controlled by vocal </w:t>
      </w:r>
      <w:r w:rsidR="002724D7">
        <w:t>commands.</w:t>
      </w:r>
    </w:p>
    <w:p w14:paraId="6FDD5C5C" w14:textId="77777777" w:rsidR="00E17948" w:rsidRDefault="009D2CF1" w:rsidP="00180474">
      <w:pPr>
        <w:pStyle w:val="Style1body"/>
        <w:ind w:firstLine="0"/>
        <w:rPr>
          <w:ins w:id="6" w:author="Aaron Becker" w:date="2016-03-05T16:17:00Z"/>
        </w:rPr>
      </w:pPr>
      <w:r>
        <w:tab/>
      </w:r>
      <w:r w:rsidR="002D78A2">
        <w:t xml:space="preserve">The solution </w:t>
      </w:r>
      <w:r w:rsidR="00432BA6">
        <w:t xml:space="preserve">for vision tracking </w:t>
      </w:r>
      <w:r w:rsidR="002D78A2">
        <w:t>is coded in</w:t>
      </w:r>
      <w:r w:rsidR="00FA22AD" w:rsidRPr="00E660A7">
        <w:t xml:space="preserve"> </w:t>
      </w:r>
      <w:r w:rsidR="00FA22AD" w:rsidRPr="00623128">
        <w:rPr>
          <w:smallCaps/>
        </w:rPr>
        <w:t>Matlab</w:t>
      </w:r>
      <w:r w:rsidR="002D78A2">
        <w:t>, and is available at</w:t>
      </w:r>
      <w:r w:rsidR="002724D7">
        <w:t xml:space="preserve"> </w:t>
      </w:r>
      <w:r w:rsidR="00E40404" w:rsidRPr="006E3565">
        <w:t>[1]</w:t>
      </w:r>
      <w:r w:rsidR="003D123C">
        <w:t xml:space="preserve">. </w:t>
      </w:r>
      <w:r w:rsidR="00FA22AD" w:rsidRPr="00E660A7">
        <w:t xml:space="preserve">The </w:t>
      </w:r>
      <w:r w:rsidR="007C27B2">
        <w:t xml:space="preserve">analysis uses video </w:t>
      </w:r>
      <w:r w:rsidR="003D123C">
        <w:t xml:space="preserve">data </w:t>
      </w:r>
      <w:r w:rsidR="007C27B2">
        <w:t>from</w:t>
      </w:r>
      <w:r w:rsidR="00FA22AD" w:rsidRPr="00E660A7">
        <w:t xml:space="preserve"> </w:t>
      </w:r>
      <w:r w:rsidR="002724D7" w:rsidRPr="00FC3721">
        <w:rPr>
          <w:i/>
        </w:rPr>
        <w:t>U</w:t>
      </w:r>
      <w:r w:rsidR="007C27B2">
        <w:rPr>
          <w:i/>
        </w:rPr>
        <w:t>P: The Umbrella Project</w:t>
      </w:r>
      <w:r w:rsidR="003D123C">
        <w:t xml:space="preserve"> </w:t>
      </w:r>
      <w:r w:rsidR="00E40404" w:rsidRPr="006E3565">
        <w:t>[2]</w:t>
      </w:r>
      <w:r w:rsidR="003D123C">
        <w:t>,</w:t>
      </w:r>
      <w:r w:rsidR="007C27B2">
        <w:rPr>
          <w:i/>
        </w:rPr>
        <w:t xml:space="preserve"> </w:t>
      </w:r>
      <w:r w:rsidR="00FA22AD" w:rsidRPr="00E660A7">
        <w:t>a</w:t>
      </w:r>
      <w:del w:id="7" w:author="Aaron Becker" w:date="2016-03-05T16:16:00Z">
        <w:r w:rsidR="00FA22AD" w:rsidRPr="00E660A7" w:rsidDel="00E17948">
          <w:delText>n</w:delText>
        </w:r>
      </w:del>
      <w:r w:rsidR="00FA22AD" w:rsidRPr="00E660A7">
        <w:t xml:space="preserve"> </w:t>
      </w:r>
      <w:del w:id="8" w:author="Aaron Becker" w:date="2016-03-05T16:16:00Z">
        <w:r w:rsidR="00FA22AD" w:rsidRPr="00E660A7" w:rsidDel="00E17948">
          <w:delText xml:space="preserve">interesting </w:delText>
        </w:r>
      </w:del>
      <w:ins w:id="9" w:author="Aaron Becker" w:date="2016-03-05T16:16:00Z">
        <w:r w:rsidR="00E17948">
          <w:t>beautiful</w:t>
        </w:r>
        <w:r w:rsidR="00E17948" w:rsidRPr="00E660A7">
          <w:t xml:space="preserve"> </w:t>
        </w:r>
      </w:ins>
      <w:r w:rsidR="00FA22AD" w:rsidRPr="00E660A7">
        <w:t xml:space="preserve">experiment </w:t>
      </w:r>
      <w:r w:rsidR="000411F3">
        <w:t xml:space="preserve">conducted at night on a football field </w:t>
      </w:r>
      <w:r w:rsidR="00FA22AD" w:rsidRPr="00E660A7">
        <w:t xml:space="preserve">in which more than two hundred people </w:t>
      </w:r>
      <w:r w:rsidR="000411F3">
        <w:t>were each given an</w:t>
      </w:r>
      <w:r w:rsidR="00FA22AD" w:rsidRPr="00E660A7">
        <w:t xml:space="preserve"> </w:t>
      </w:r>
      <w:r w:rsidR="000411F3">
        <w:t xml:space="preserve">instrumented </w:t>
      </w:r>
      <w:r w:rsidR="00FA22AD" w:rsidRPr="00E660A7">
        <w:t>umbrella</w:t>
      </w:r>
      <w:r w:rsidR="000411F3">
        <w:t xml:space="preserve"> equipped with an RGB LED.  Using vocal commands from a </w:t>
      </w:r>
      <w:del w:id="10" w:author="Aaron Becker" w:date="2016-03-05T16:17:00Z">
        <w:r w:rsidR="000411F3" w:rsidDel="00E17948">
          <w:delText xml:space="preserve">person </w:delText>
        </w:r>
      </w:del>
      <w:ins w:id="11" w:author="Aaron Becker" w:date="2016-03-05T16:17:00Z">
        <w:r w:rsidR="00E17948">
          <w:t>director</w:t>
        </w:r>
        <w:r w:rsidR="00E17948">
          <w:t xml:space="preserve"> </w:t>
        </w:r>
      </w:ins>
      <w:r w:rsidR="000411F3">
        <w:t xml:space="preserve">on an elevated platform, and </w:t>
      </w:r>
      <w:r w:rsidR="0053193E">
        <w:t>an</w:t>
      </w:r>
      <w:r w:rsidR="000411F3">
        <w:t xml:space="preserve"> overhead camera view projected on a large screen, the participants </w:t>
      </w:r>
      <w:r w:rsidR="00FA22AD" w:rsidRPr="00E660A7">
        <w:t>were divided into several groups according to their major, gender,</w:t>
      </w:r>
      <w:ins w:id="12" w:author="Aaron Becker" w:date="2016-03-05T16:17:00Z">
        <w:r w:rsidR="00E17948">
          <w:t xml:space="preserve"> or</w:t>
        </w:r>
      </w:ins>
      <w:r w:rsidR="00FA22AD" w:rsidRPr="00E660A7">
        <w:t xml:space="preserve"> grade and then </w:t>
      </w:r>
      <w:r w:rsidR="007C27B2">
        <w:t>directed</w:t>
      </w:r>
      <w:r w:rsidR="00FA22AD" w:rsidRPr="00E660A7">
        <w:t xml:space="preserve"> to form different shapes in </w:t>
      </w:r>
      <w:r w:rsidR="007C27B2">
        <w:t>various</w:t>
      </w:r>
      <w:r w:rsidR="007C27B2" w:rsidRPr="00E660A7">
        <w:t xml:space="preserve"> </w:t>
      </w:r>
      <w:r w:rsidR="00FA22AD" w:rsidRPr="00E660A7">
        <w:t>color</w:t>
      </w:r>
      <w:r w:rsidR="007C27B2">
        <w:t>s</w:t>
      </w:r>
      <w:r w:rsidR="00FA22AD" w:rsidRPr="00E660A7">
        <w:t xml:space="preserve">. </w:t>
      </w:r>
    </w:p>
    <w:p w14:paraId="49F8A380" w14:textId="717B44FA" w:rsidR="00E40404" w:rsidDel="00E17948" w:rsidRDefault="00FA22AD" w:rsidP="00180474">
      <w:pPr>
        <w:pStyle w:val="Style1body"/>
        <w:ind w:firstLine="0"/>
        <w:rPr>
          <w:del w:id="13" w:author="Aaron Becker" w:date="2016-03-05T16:18:00Z"/>
        </w:rPr>
      </w:pPr>
      <w:r w:rsidRPr="00E660A7">
        <w:t>In an unstructured crowded scene, the motion of the crowd appears to be random, with different participants moving in differen</w:t>
      </w:r>
      <w:r w:rsidR="00DD50E2">
        <w:t xml:space="preserve">t directions at different times </w:t>
      </w:r>
      <w:r w:rsidRPr="00E660A7">
        <w:t>[</w:t>
      </w:r>
      <w:r w:rsidR="00E40404">
        <w:t>3</w:t>
      </w:r>
      <w:r w:rsidRPr="00E660A7">
        <w:t>]</w:t>
      </w:r>
      <w:r w:rsidR="00DD50E2">
        <w:t>.</w:t>
      </w:r>
      <w:r w:rsidRPr="00E660A7">
        <w:t xml:space="preserve"> </w:t>
      </w:r>
      <w:r w:rsidR="007C27B2">
        <w:t>This scenario has</w:t>
      </w:r>
      <w:ins w:id="14" w:author="Aaron Becker" w:date="2016-03-05T16:17:00Z">
        <w:r w:rsidR="00E17948">
          <w:t xml:space="preserve"> some</w:t>
        </w:r>
      </w:ins>
      <w:r w:rsidR="007C27B2">
        <w:t xml:space="preserve"> structure b</w:t>
      </w:r>
      <w:r w:rsidRPr="00E660A7">
        <w:t xml:space="preserve">ecause </w:t>
      </w:r>
      <w:proofErr w:type="gramStart"/>
      <w:r w:rsidRPr="00E660A7">
        <w:t xml:space="preserve">it is controlled by </w:t>
      </w:r>
      <w:r w:rsidR="007C27B2">
        <w:t xml:space="preserve">one </w:t>
      </w:r>
      <w:r w:rsidRPr="00E660A7">
        <w:t>person</w:t>
      </w:r>
      <w:r w:rsidR="003D123C">
        <w:t>, the voice giving the vocal commands</w:t>
      </w:r>
      <w:r w:rsidRPr="00E660A7">
        <w:t>,</w:t>
      </w:r>
      <w:proofErr w:type="gramEnd"/>
      <w:r w:rsidRPr="00E660A7">
        <w:t xml:space="preserve"> </w:t>
      </w:r>
      <w:r w:rsidR="007C27B2">
        <w:t>but</w:t>
      </w:r>
      <w:r w:rsidRPr="00E660A7">
        <w:t xml:space="preserve"> error</w:t>
      </w:r>
      <w:r w:rsidR="007C27B2">
        <w:t>s</w:t>
      </w:r>
      <w:r w:rsidRPr="00E660A7">
        <w:t xml:space="preserve"> can</w:t>
      </w:r>
      <w:r w:rsidR="007C27B2">
        <w:t>no</w:t>
      </w:r>
      <w:r w:rsidRPr="00E660A7">
        <w:t xml:space="preserve">t be avoided completely. </w:t>
      </w:r>
      <w:r w:rsidR="0016570F">
        <w:t>Moreover, tracking is challenging because the umbrellas switch colors rapidly and often overlap</w:t>
      </w:r>
      <w:r>
        <w:t xml:space="preserve">. </w:t>
      </w:r>
      <w:r w:rsidR="00432BA6">
        <w:t xml:space="preserve">Fig.1 </w:t>
      </w:r>
      <w:r w:rsidR="0016570F">
        <w:t xml:space="preserve">shows a representative screenshot, the results of our analysis software, and a plot </w:t>
      </w:r>
      <w:ins w:id="15" w:author="Aaron Becker" w:date="2016-03-05T16:18:00Z">
        <w:r w:rsidR="00E17948">
          <w:t xml:space="preserve">showing umbrella </w:t>
        </w:r>
      </w:ins>
      <w:del w:id="16" w:author="Aaron Becker" w:date="2016-03-05T16:18:00Z">
        <w:r w:rsidR="0016570F" w:rsidDel="00E17948">
          <w:delText xml:space="preserve">of </w:delText>
        </w:r>
      </w:del>
      <w:r w:rsidR="0016570F">
        <w:t>color</w:t>
      </w:r>
      <w:ins w:id="17" w:author="Aaron Becker" w:date="2016-03-05T16:18:00Z">
        <w:r w:rsidR="00E17948">
          <w:t xml:space="preserve"> counts as a function of time</w:t>
        </w:r>
      </w:ins>
      <w:del w:id="18" w:author="Aaron Becker" w:date="2016-03-05T16:18:00Z">
        <w:r w:rsidR="0016570F" w:rsidDel="00E17948">
          <w:delText>s over time.</w:delText>
        </w:r>
      </w:del>
      <w:ins w:id="19" w:author="Aaron Becker" w:date="2016-03-05T16:18:00Z">
        <w:r w:rsidR="00E17948">
          <w:t>.</w:t>
        </w:r>
      </w:ins>
    </w:p>
    <w:p w14:paraId="028633BB" w14:textId="77777777" w:rsidR="00E17948" w:rsidRDefault="00E17948" w:rsidP="00180474">
      <w:pPr>
        <w:pStyle w:val="Style1body"/>
        <w:ind w:firstLine="0"/>
        <w:rPr>
          <w:ins w:id="20" w:author="Aaron Becker" w:date="2016-03-05T16:18:00Z"/>
        </w:rPr>
      </w:pPr>
    </w:p>
    <w:p w14:paraId="31F9F547" w14:textId="77777777" w:rsidR="009A286A" w:rsidDel="00E17948" w:rsidRDefault="009A286A" w:rsidP="00180474">
      <w:pPr>
        <w:pStyle w:val="Style1body"/>
        <w:ind w:firstLine="0"/>
        <w:rPr>
          <w:del w:id="21" w:author="Aaron Becker" w:date="2016-03-05T16:18:00Z"/>
        </w:rPr>
      </w:pPr>
    </w:p>
    <w:p w14:paraId="0135A057" w14:textId="6D6980EF" w:rsidR="009A286A" w:rsidRDefault="009A286A" w:rsidP="00180474">
      <w:pPr>
        <w:pStyle w:val="Style1body"/>
        <w:ind w:firstLine="0"/>
      </w:pPr>
    </w:p>
    <w:p w14:paraId="4A8E9C79" w14:textId="77777777" w:rsidR="00E40404" w:rsidRDefault="00B44F8F" w:rsidP="00B64C2A">
      <w:pPr>
        <w:pStyle w:val="Figstyle"/>
        <w:spacing w:before="240"/>
        <w:ind w:left="446"/>
        <w:contextualSpacing/>
        <w:jc w:val="left"/>
      </w:pPr>
      <w:r>
        <w:t xml:space="preserve"> This paper analyzes an overhead video showing illuminated</w:t>
      </w:r>
    </w:p>
    <w:p w14:paraId="60EBC031" w14:textId="3A7A219F" w:rsidR="00B15984" w:rsidRDefault="00B44F8F" w:rsidP="00B64C2A">
      <w:pPr>
        <w:pStyle w:val="Figstyle"/>
        <w:numPr>
          <w:ilvl w:val="0"/>
          <w:numId w:val="0"/>
        </w:numPr>
        <w:spacing w:beforeLines="240" w:before="576"/>
        <w:ind w:left="446" w:hanging="360"/>
        <w:contextualSpacing/>
        <w:jc w:val="left"/>
      </w:pPr>
      <w:r>
        <w:t>umbrellas</w:t>
      </w:r>
      <w:r w:rsidR="0016570F">
        <w:t xml:space="preserve">. </w:t>
      </w:r>
    </w:p>
    <w:p w14:paraId="4C00C7DA" w14:textId="74FC2891" w:rsidR="00230F00" w:rsidRPr="00230F00" w:rsidRDefault="0016570F" w:rsidP="00B64C2A">
      <w:pPr>
        <w:pStyle w:val="Figstyle"/>
        <w:numPr>
          <w:ilvl w:val="0"/>
          <w:numId w:val="0"/>
        </w:numPr>
        <w:spacing w:beforeLines="240" w:before="576"/>
        <w:ind w:left="446" w:hanging="360"/>
        <w:contextualSpacing/>
        <w:jc w:val="left"/>
      </w:pPr>
      <w:r>
        <w:t xml:space="preserve">(1) raw data, </w:t>
      </w:r>
      <w:r w:rsidR="00840223">
        <w:t>captured from overhead video.</w:t>
      </w:r>
    </w:p>
    <w:p w14:paraId="579AC6BD" w14:textId="032D79DC" w:rsidR="00B15984" w:rsidRDefault="0016570F" w:rsidP="00B64C2A">
      <w:pPr>
        <w:pStyle w:val="Figstyle"/>
        <w:numPr>
          <w:ilvl w:val="0"/>
          <w:numId w:val="0"/>
        </w:numPr>
        <w:spacing w:beforeLines="240" w:before="576"/>
        <w:ind w:left="446" w:hanging="360"/>
        <w:contextualSpacing/>
      </w:pPr>
      <w:r>
        <w:t xml:space="preserve">(2) classified umbrellas in the processed image. </w:t>
      </w:r>
    </w:p>
    <w:p w14:paraId="67B0EE75" w14:textId="77777777" w:rsidR="00B64C2A" w:rsidRDefault="0016570F" w:rsidP="00B64C2A">
      <w:pPr>
        <w:pStyle w:val="Figstyle"/>
        <w:numPr>
          <w:ilvl w:val="0"/>
          <w:numId w:val="0"/>
        </w:numPr>
        <w:spacing w:before="240"/>
        <w:ind w:left="446" w:hanging="360"/>
        <w:contextualSpacing/>
      </w:pPr>
      <w:r>
        <w:t>(3) umbrella color count as a function of t</w:t>
      </w:r>
      <w:r w:rsidR="00B64C2A">
        <w:t>ime is one form of data that is</w:t>
      </w:r>
    </w:p>
    <w:p w14:paraId="7BB85B2F" w14:textId="16FC6F5B" w:rsidR="00493FE9" w:rsidRDefault="0016570F" w:rsidP="00B64C2A">
      <w:pPr>
        <w:pStyle w:val="Figstyle"/>
        <w:numPr>
          <w:ilvl w:val="0"/>
          <w:numId w:val="0"/>
        </w:numPr>
        <w:spacing w:before="240"/>
        <w:ind w:left="446" w:hanging="360"/>
        <w:contextualSpacing/>
      </w:pPr>
      <w:r>
        <w:t>generated.</w:t>
      </w:r>
    </w:p>
    <w:p w14:paraId="639E9F2A" w14:textId="45281862" w:rsidR="00A306FE" w:rsidRDefault="0021358C" w:rsidP="00493FE9">
      <w:pPr>
        <w:pStyle w:val="Style1body"/>
        <w:ind w:firstLine="0"/>
        <w:rPr>
          <w:rFonts w:eastAsiaTheme="minorEastAsia"/>
          <w:lang w:eastAsia="zh-CN"/>
        </w:rPr>
      </w:pPr>
      <w:r>
        <w:tab/>
      </w:r>
      <w:r w:rsidR="0016570F">
        <w:t>Object</w:t>
      </w:r>
      <w:r w:rsidR="00AC7C82">
        <w:t xml:space="preserve"> tracking is </w:t>
      </w:r>
      <w:r w:rsidR="0016570F">
        <w:t xml:space="preserve">a key problem </w:t>
      </w:r>
      <w:r w:rsidR="00AC7C82">
        <w:t>in the field of computer vision,</w:t>
      </w:r>
      <w:r w:rsidR="0016570F">
        <w:t xml:space="preserve"> and is</w:t>
      </w:r>
      <w:r w:rsidR="00AC7C82">
        <w:t xml:space="preserve"> especially</w:t>
      </w:r>
      <w:r w:rsidR="0016570F">
        <w:t xml:space="preserve"> challenging</w:t>
      </w:r>
      <w:r w:rsidR="00AC7C82">
        <w:t xml:space="preserve"> when tracking multiple</w:t>
      </w:r>
      <w:r w:rsidR="0016570F">
        <w:t xml:space="preserve"> objects in</w:t>
      </w:r>
      <w:r w:rsidR="00AC7C82">
        <w:t xml:space="preserve"> unstructured, crowded scenes. </w:t>
      </w:r>
      <w:r w:rsidR="0016570F">
        <w:t>T</w:t>
      </w:r>
      <w:r w:rsidR="00AC7C82" w:rsidRPr="00AC7C82">
        <w:t xml:space="preserve">racking moving objects in video </w:t>
      </w:r>
      <w:r w:rsidR="0016570F">
        <w:t xml:space="preserve">has a variety of applications, including </w:t>
      </w:r>
      <w:r w:rsidR="00AC7C82" w:rsidRPr="00AC7C82">
        <w:t>automated surveillance, military guidance, traffic management system, robot vision and artificial intelligence</w:t>
      </w:r>
      <w:r w:rsidR="00AC7C82">
        <w:t xml:space="preserve"> [</w:t>
      </w:r>
      <w:r w:rsidR="00E40404">
        <w:t>4</w:t>
      </w:r>
      <w:r w:rsidR="00AC7C82">
        <w:t>]</w:t>
      </w:r>
      <w:r w:rsidR="00B17EEB">
        <w:t xml:space="preserve">. </w:t>
      </w:r>
    </w:p>
    <w:p w14:paraId="019834C2" w14:textId="27141A52" w:rsidR="00256715" w:rsidRDefault="00CC7E66" w:rsidP="00256715">
      <w:pPr>
        <w:pStyle w:val="Style1body"/>
        <w:rPr>
          <w:rFonts w:eastAsiaTheme="minorEastAsia"/>
          <w:lang w:eastAsia="zh-CN"/>
        </w:rPr>
      </w:pPr>
      <w:r>
        <w:rPr>
          <w:rFonts w:eastAsiaTheme="minorEastAsia"/>
          <w:lang w:eastAsia="zh-CN"/>
        </w:rPr>
        <w:t>T</w:t>
      </w:r>
      <w:r w:rsidR="00B15984">
        <w:rPr>
          <w:rFonts w:eastAsiaTheme="minorEastAsia"/>
          <w:lang w:eastAsia="zh-CN"/>
        </w:rPr>
        <w:t>his</w:t>
      </w:r>
      <w:r w:rsidR="00A306FE">
        <w:rPr>
          <w:rFonts w:eastAsiaTheme="minorEastAsia"/>
          <w:lang w:eastAsia="zh-CN"/>
        </w:rPr>
        <w:t xml:space="preserve"> </w:t>
      </w:r>
      <w:r w:rsidR="00AC48FA">
        <w:rPr>
          <w:rFonts w:eastAsiaTheme="minorEastAsia"/>
          <w:lang w:eastAsia="zh-CN"/>
        </w:rPr>
        <w:t xml:space="preserve">original </w:t>
      </w:r>
      <w:r w:rsidR="00A306FE">
        <w:rPr>
          <w:rFonts w:eastAsiaTheme="minorEastAsia"/>
          <w:lang w:eastAsia="zh-CN"/>
        </w:rPr>
        <w:t xml:space="preserve">video </w:t>
      </w:r>
      <w:r>
        <w:rPr>
          <w:rFonts w:eastAsiaTheme="minorEastAsia"/>
          <w:lang w:eastAsia="zh-CN"/>
        </w:rPr>
        <w:t>is available at [</w:t>
      </w:r>
      <w:r w:rsidR="00E40404" w:rsidRPr="006E3565">
        <w:rPr>
          <w:rFonts w:eastAsiaTheme="minorEastAsia"/>
          <w:lang w:eastAsia="zh-CN"/>
        </w:rPr>
        <w:t>5</w:t>
      </w:r>
      <w:r>
        <w:rPr>
          <w:rFonts w:eastAsiaTheme="minorEastAsia"/>
          <w:lang w:eastAsia="zh-CN"/>
        </w:rPr>
        <w:t>]</w:t>
      </w:r>
      <w:ins w:id="22" w:author="Aaron Becker" w:date="2016-03-05T16:18:00Z">
        <w:r w:rsidR="00E17948">
          <w:rPr>
            <w:rFonts w:eastAsiaTheme="minorEastAsia"/>
            <w:lang w:eastAsia="zh-CN"/>
          </w:rPr>
          <w:t>.</w:t>
        </w:r>
      </w:ins>
      <w:del w:id="23" w:author="Aaron Becker" w:date="2016-03-05T16:18:00Z">
        <w:r w:rsidR="00A306FE" w:rsidDel="00E17948">
          <w:rPr>
            <w:rFonts w:eastAsiaTheme="minorEastAsia"/>
            <w:lang w:eastAsia="zh-CN"/>
          </w:rPr>
          <w:delText>:</w:delText>
        </w:r>
      </w:del>
      <w:r w:rsidR="0016570F">
        <w:rPr>
          <w:rFonts w:eastAsiaTheme="minorEastAsia"/>
          <w:lang w:eastAsia="zh-CN"/>
        </w:rPr>
        <w:t xml:space="preserve"> </w:t>
      </w:r>
      <w:r>
        <w:rPr>
          <w:rStyle w:val="Hyperlink"/>
          <w:color w:val="auto"/>
          <w:u w:val="none"/>
        </w:rPr>
        <w:t>T</w:t>
      </w:r>
      <w:r w:rsidRPr="005013CF">
        <w:rPr>
          <w:rStyle w:val="Hyperlink"/>
          <w:color w:val="auto"/>
          <w:u w:val="none"/>
        </w:rPr>
        <w:t>racking</w:t>
      </w:r>
      <w:r w:rsidR="00A306FE" w:rsidRPr="005013CF">
        <w:rPr>
          <w:rStyle w:val="Hyperlink"/>
          <w:color w:val="auto"/>
          <w:u w:val="none"/>
        </w:rPr>
        <w:t xml:space="preserve"> multiple objects</w:t>
      </w:r>
      <w:r>
        <w:rPr>
          <w:rStyle w:val="Hyperlink"/>
          <w:color w:val="auto"/>
          <w:u w:val="none"/>
        </w:rPr>
        <w:t xml:space="preserve"> is more difficult than tracking one object</w:t>
      </w:r>
      <w:ins w:id="24" w:author="Aaron Becker" w:date="2016-03-05T16:19:00Z">
        <w:r w:rsidR="00E17948">
          <w:rPr>
            <w:rStyle w:val="Hyperlink"/>
            <w:color w:val="auto"/>
            <w:u w:val="none"/>
          </w:rPr>
          <w:t xml:space="preserve"> for several reasons</w:t>
        </w:r>
      </w:ins>
      <w:r w:rsidR="00A306FE" w:rsidRPr="005013CF">
        <w:rPr>
          <w:rStyle w:val="Hyperlink"/>
          <w:color w:val="auto"/>
          <w:u w:val="none"/>
        </w:rPr>
        <w:t xml:space="preserve">. </w:t>
      </w:r>
      <w:r w:rsidRPr="00623128">
        <w:rPr>
          <w:rStyle w:val="Hyperlink"/>
          <w:i/>
          <w:color w:val="auto"/>
          <w:u w:val="none"/>
        </w:rPr>
        <w:t>Data association</w:t>
      </w:r>
      <w:r>
        <w:rPr>
          <w:rStyle w:val="Hyperlink"/>
          <w:color w:val="auto"/>
          <w:u w:val="none"/>
        </w:rPr>
        <w:t xml:space="preserve">, </w:t>
      </w:r>
      <w:ins w:id="25" w:author="Aaron Becker" w:date="2016-03-05T16:19:00Z">
        <w:r w:rsidR="00E17948">
          <w:rPr>
            <w:rStyle w:val="Hyperlink"/>
            <w:color w:val="auto"/>
            <w:u w:val="none"/>
          </w:rPr>
          <w:t xml:space="preserve">the </w:t>
        </w:r>
      </w:ins>
      <w:r>
        <w:rPr>
          <w:rStyle w:val="Hyperlink"/>
          <w:color w:val="auto"/>
          <w:u w:val="none"/>
        </w:rPr>
        <w:t>m</w:t>
      </w:r>
      <w:r w:rsidR="00A306FE" w:rsidRPr="005013CF">
        <w:rPr>
          <w:rStyle w:val="Hyperlink"/>
          <w:color w:val="auto"/>
          <w:u w:val="none"/>
        </w:rPr>
        <w:t xml:space="preserve">atching between targets and </w:t>
      </w:r>
      <w:r w:rsidR="00E40404" w:rsidRPr="005013CF">
        <w:rPr>
          <w:rStyle w:val="Hyperlink"/>
          <w:color w:val="auto"/>
          <w:u w:val="none"/>
        </w:rPr>
        <w:t>observations</w:t>
      </w:r>
      <w:del w:id="26" w:author="Aaron Becker" w:date="2016-03-05T16:19:00Z">
        <w:r w:rsidR="00E40404" w:rsidRPr="005013CF" w:rsidDel="00E17948">
          <w:rPr>
            <w:rStyle w:val="Hyperlink"/>
            <w:color w:val="auto"/>
            <w:u w:val="none"/>
          </w:rPr>
          <w:delText>,</w:delText>
        </w:r>
      </w:del>
      <w:r w:rsidR="00E40404" w:rsidRPr="005013CF">
        <w:rPr>
          <w:rStyle w:val="Hyperlink"/>
          <w:color w:val="auto"/>
          <w:u w:val="none"/>
        </w:rPr>
        <w:t xml:space="preserve"> from</w:t>
      </w:r>
      <w:r w:rsidR="00A306FE" w:rsidRPr="005013CF">
        <w:rPr>
          <w:rStyle w:val="Hyperlink"/>
          <w:color w:val="auto"/>
          <w:u w:val="none"/>
        </w:rPr>
        <w:t xml:space="preserve"> fra</w:t>
      </w:r>
      <w:r w:rsidR="005013CF">
        <w:rPr>
          <w:rStyle w:val="Hyperlink"/>
          <w:color w:val="auto"/>
          <w:u w:val="none"/>
        </w:rPr>
        <w:t>me to frame in a video sequence</w:t>
      </w:r>
      <w:r>
        <w:rPr>
          <w:rStyle w:val="Hyperlink"/>
          <w:color w:val="auto"/>
          <w:u w:val="none"/>
        </w:rPr>
        <w:t>, is one difficulty</w:t>
      </w:r>
      <w:r w:rsidR="005013CF">
        <w:rPr>
          <w:rStyle w:val="Hyperlink"/>
          <w:color w:val="auto"/>
          <w:u w:val="none"/>
        </w:rPr>
        <w:t xml:space="preserve"> [</w:t>
      </w:r>
      <w:r w:rsidR="00E40404">
        <w:rPr>
          <w:rStyle w:val="Hyperlink"/>
          <w:color w:val="auto"/>
          <w:u w:val="none"/>
        </w:rPr>
        <w:t>6</w:t>
      </w:r>
      <w:r w:rsidR="005013CF">
        <w:rPr>
          <w:rStyle w:val="Hyperlink"/>
          <w:color w:val="auto"/>
          <w:u w:val="none"/>
        </w:rPr>
        <w:t xml:space="preserve">]. </w:t>
      </w:r>
      <w:r>
        <w:rPr>
          <w:rFonts w:eastAsiaTheme="minorEastAsia"/>
          <w:lang w:eastAsia="zh-CN"/>
        </w:rPr>
        <w:t>Because</w:t>
      </w:r>
      <w:r w:rsidR="00256715">
        <w:rPr>
          <w:rFonts w:eastAsiaTheme="minorEastAsia"/>
          <w:lang w:eastAsia="zh-CN"/>
        </w:rPr>
        <w:t xml:space="preserve"> objects are continu</w:t>
      </w:r>
      <w:r>
        <w:rPr>
          <w:rFonts w:eastAsiaTheme="minorEastAsia"/>
          <w:lang w:eastAsia="zh-CN"/>
        </w:rPr>
        <w:t>ally</w:t>
      </w:r>
      <w:r w:rsidR="00256715">
        <w:rPr>
          <w:rFonts w:eastAsiaTheme="minorEastAsia"/>
          <w:lang w:eastAsia="zh-CN"/>
        </w:rPr>
        <w:t xml:space="preserve"> moving, they </w:t>
      </w:r>
      <w:r>
        <w:rPr>
          <w:rFonts w:eastAsiaTheme="minorEastAsia"/>
          <w:lang w:eastAsia="zh-CN"/>
        </w:rPr>
        <w:t>often</w:t>
      </w:r>
      <w:r w:rsidR="00256715">
        <w:rPr>
          <w:rFonts w:eastAsiaTheme="minorEastAsia"/>
          <w:lang w:eastAsia="zh-CN"/>
        </w:rPr>
        <w:t xml:space="preserve"> overlap</w:t>
      </w:r>
      <w:r w:rsidR="00E20063">
        <w:rPr>
          <w:rFonts w:eastAsiaTheme="minorEastAsia"/>
          <w:lang w:eastAsia="zh-CN"/>
        </w:rPr>
        <w:t xml:space="preserve"> </w:t>
      </w:r>
      <w:r w:rsidR="00E20063" w:rsidRPr="00E20063">
        <w:rPr>
          <w:rFonts w:eastAsiaTheme="minorEastAsia"/>
          <w:lang w:eastAsia="zh-CN"/>
        </w:rPr>
        <w:t>partially or completely</w:t>
      </w:r>
      <w:r>
        <w:rPr>
          <w:rFonts w:eastAsiaTheme="minorEastAsia"/>
          <w:lang w:eastAsia="zh-CN"/>
        </w:rPr>
        <w:t>. S</w:t>
      </w:r>
      <w:r w:rsidR="00AC48FA">
        <w:rPr>
          <w:rFonts w:eastAsiaTheme="minorEastAsia"/>
          <w:lang w:eastAsia="zh-CN"/>
        </w:rPr>
        <w:t xml:space="preserve">ometimes the objects disappear and </w:t>
      </w:r>
      <w:r>
        <w:rPr>
          <w:rFonts w:eastAsiaTheme="minorEastAsia"/>
          <w:lang w:eastAsia="zh-CN"/>
        </w:rPr>
        <w:t xml:space="preserve">occasionally </w:t>
      </w:r>
      <w:r w:rsidR="00AC48FA">
        <w:rPr>
          <w:rFonts w:eastAsiaTheme="minorEastAsia"/>
          <w:lang w:eastAsia="zh-CN"/>
        </w:rPr>
        <w:t xml:space="preserve">new objects </w:t>
      </w:r>
      <w:r>
        <w:rPr>
          <w:rFonts w:eastAsiaTheme="minorEastAsia"/>
          <w:lang w:eastAsia="zh-CN"/>
        </w:rPr>
        <w:t>enter</w:t>
      </w:r>
      <w:r w:rsidR="00AC48FA">
        <w:rPr>
          <w:rFonts w:eastAsiaTheme="minorEastAsia"/>
          <w:lang w:eastAsia="zh-CN"/>
        </w:rPr>
        <w:t xml:space="preserve"> the frame</w:t>
      </w:r>
      <w:r>
        <w:rPr>
          <w:rFonts w:eastAsiaTheme="minorEastAsia"/>
          <w:lang w:eastAsia="zh-CN"/>
        </w:rPr>
        <w:t>.</w:t>
      </w:r>
      <w:r w:rsidR="00E20063">
        <w:rPr>
          <w:rFonts w:eastAsiaTheme="minorEastAsia"/>
          <w:lang w:eastAsia="zh-CN"/>
        </w:rPr>
        <w:t xml:space="preserve"> To </w:t>
      </w:r>
      <w:r>
        <w:rPr>
          <w:rFonts w:eastAsiaTheme="minorEastAsia"/>
          <w:lang w:eastAsia="zh-CN"/>
        </w:rPr>
        <w:t xml:space="preserve">address these </w:t>
      </w:r>
      <w:r w:rsidR="00E20063">
        <w:rPr>
          <w:rFonts w:eastAsiaTheme="minorEastAsia"/>
          <w:lang w:eastAsia="zh-CN"/>
        </w:rPr>
        <w:t>problems</w:t>
      </w:r>
      <w:r>
        <w:rPr>
          <w:rFonts w:eastAsiaTheme="minorEastAsia"/>
          <w:lang w:eastAsia="zh-CN"/>
        </w:rPr>
        <w:t>,</w:t>
      </w:r>
      <w:r w:rsidR="00E20063">
        <w:rPr>
          <w:rFonts w:eastAsiaTheme="minorEastAsia"/>
          <w:lang w:eastAsia="zh-CN"/>
        </w:rPr>
        <w:t xml:space="preserve"> </w:t>
      </w:r>
      <w:r w:rsidR="00EA5B0D">
        <w:rPr>
          <w:rFonts w:eastAsiaTheme="minorEastAsia"/>
          <w:lang w:eastAsia="zh-CN"/>
        </w:rPr>
        <w:t xml:space="preserve">this paper </w:t>
      </w:r>
      <w:r>
        <w:rPr>
          <w:rFonts w:eastAsiaTheme="minorEastAsia"/>
          <w:lang w:eastAsia="zh-CN"/>
        </w:rPr>
        <w:t>uses</w:t>
      </w:r>
      <w:r w:rsidR="00EA5B0D">
        <w:rPr>
          <w:rFonts w:eastAsiaTheme="minorEastAsia"/>
          <w:lang w:eastAsia="zh-CN"/>
        </w:rPr>
        <w:t xml:space="preserve"> </w:t>
      </w:r>
      <w:proofErr w:type="spellStart"/>
      <w:r w:rsidR="00EA5B0D">
        <w:rPr>
          <w:rFonts w:eastAsiaTheme="minorEastAsia"/>
          <w:lang w:eastAsia="zh-CN"/>
        </w:rPr>
        <w:t>Kalman</w:t>
      </w:r>
      <w:proofErr w:type="spellEnd"/>
      <w:r w:rsidR="00EA5B0D">
        <w:rPr>
          <w:rFonts w:eastAsiaTheme="minorEastAsia"/>
          <w:lang w:eastAsia="zh-CN"/>
        </w:rPr>
        <w:t xml:space="preserve"> filter</w:t>
      </w:r>
      <w:r>
        <w:rPr>
          <w:rFonts w:eastAsiaTheme="minorEastAsia"/>
          <w:lang w:eastAsia="zh-CN"/>
        </w:rPr>
        <w:t>s</w:t>
      </w:r>
      <w:r w:rsidR="00EA5B0D">
        <w:rPr>
          <w:rFonts w:eastAsiaTheme="minorEastAsia"/>
          <w:lang w:eastAsia="zh-CN"/>
        </w:rPr>
        <w:t xml:space="preserve"> </w:t>
      </w:r>
      <w:r>
        <w:rPr>
          <w:rFonts w:eastAsiaTheme="minorEastAsia"/>
          <w:lang w:eastAsia="zh-CN"/>
        </w:rPr>
        <w:t>to track</w:t>
      </w:r>
      <w:r w:rsidR="00EA5B0D">
        <w:rPr>
          <w:rFonts w:eastAsiaTheme="minorEastAsia"/>
          <w:lang w:eastAsia="zh-CN"/>
        </w:rPr>
        <w:t xml:space="preserve"> multiple objects [</w:t>
      </w:r>
      <w:r w:rsidR="00E40404">
        <w:rPr>
          <w:rFonts w:eastAsiaTheme="minorEastAsia"/>
          <w:lang w:eastAsia="zh-CN"/>
        </w:rPr>
        <w:t>7</w:t>
      </w:r>
      <w:r w:rsidR="00EA5B0D">
        <w:rPr>
          <w:rFonts w:eastAsiaTheme="minorEastAsia"/>
          <w:lang w:eastAsia="zh-CN"/>
        </w:rPr>
        <w:t xml:space="preserve">]. </w:t>
      </w:r>
    </w:p>
    <w:p w14:paraId="0D0376DA" w14:textId="4942715D" w:rsidR="0089359D" w:rsidRPr="0012744A" w:rsidRDefault="00CC7E66" w:rsidP="0012744A">
      <w:pPr>
        <w:pStyle w:val="Style1body"/>
        <w:rPr>
          <w:rFonts w:eastAsiaTheme="minorEastAsia"/>
          <w:lang w:eastAsia="zh-CN"/>
        </w:rPr>
      </w:pPr>
      <w:r>
        <w:rPr>
          <w:rFonts w:eastAsiaTheme="minorEastAsia"/>
          <w:lang w:eastAsia="zh-CN"/>
        </w:rPr>
        <w:t>T</w:t>
      </w:r>
      <w:r w:rsidR="00DD3477">
        <w:rPr>
          <w:rFonts w:eastAsiaTheme="minorEastAsia"/>
          <w:lang w:eastAsia="zh-CN"/>
        </w:rPr>
        <w:t xml:space="preserve">he first challenge is </w:t>
      </w:r>
      <w:r>
        <w:rPr>
          <w:rFonts w:eastAsiaTheme="minorEastAsia"/>
          <w:lang w:eastAsia="zh-CN"/>
        </w:rPr>
        <w:t xml:space="preserve">to segment individual umbrellas. </w:t>
      </w:r>
      <w:r w:rsidR="009220E6">
        <w:rPr>
          <w:rFonts w:eastAsiaTheme="minorEastAsia"/>
          <w:lang w:eastAsia="zh-CN"/>
        </w:rPr>
        <w:t xml:space="preserve">The </w:t>
      </w:r>
      <w:r>
        <w:rPr>
          <w:rFonts w:eastAsiaTheme="minorEastAsia"/>
          <w:lang w:eastAsia="zh-CN"/>
        </w:rPr>
        <w:t xml:space="preserve">solution </w:t>
      </w:r>
      <w:ins w:id="27" w:author="Aaron Becker" w:date="2016-03-05T16:19:00Z">
        <w:r w:rsidR="00E17948">
          <w:rPr>
            <w:rFonts w:eastAsiaTheme="minorEastAsia"/>
            <w:lang w:eastAsia="zh-CN"/>
          </w:rPr>
          <w:t xml:space="preserve">employed </w:t>
        </w:r>
      </w:ins>
      <w:r>
        <w:rPr>
          <w:rFonts w:eastAsiaTheme="minorEastAsia"/>
          <w:lang w:eastAsia="zh-CN"/>
        </w:rPr>
        <w:t>is to erode all components to</w:t>
      </w:r>
      <w:r w:rsidR="002F5E8A">
        <w:rPr>
          <w:rFonts w:eastAsiaTheme="minorEastAsia"/>
          <w:lang w:eastAsia="zh-CN"/>
        </w:rPr>
        <w:t xml:space="preserve"> shrink to point</w:t>
      </w:r>
      <w:r>
        <w:rPr>
          <w:rFonts w:eastAsiaTheme="minorEastAsia"/>
          <w:lang w:eastAsia="zh-CN"/>
        </w:rPr>
        <w:t xml:space="preserve">s.  These points </w:t>
      </w:r>
      <w:r w:rsidR="009220E6">
        <w:rPr>
          <w:rFonts w:eastAsiaTheme="minorEastAsia"/>
          <w:lang w:eastAsia="zh-CN"/>
        </w:rPr>
        <w:t xml:space="preserve">will not overlap and </w:t>
      </w:r>
      <w:r>
        <w:rPr>
          <w:rFonts w:eastAsiaTheme="minorEastAsia"/>
          <w:lang w:eastAsia="zh-CN"/>
        </w:rPr>
        <w:t xml:space="preserve">denote </w:t>
      </w:r>
      <w:r w:rsidR="002F5E8A">
        <w:rPr>
          <w:rFonts w:eastAsiaTheme="minorEastAsia"/>
          <w:lang w:eastAsia="zh-CN"/>
        </w:rPr>
        <w:t>the centroid of each object</w:t>
      </w:r>
      <w:r w:rsidR="00425898">
        <w:rPr>
          <w:rFonts w:eastAsiaTheme="minorEastAsia"/>
          <w:lang w:eastAsia="zh-CN"/>
        </w:rPr>
        <w:t>.</w:t>
      </w:r>
      <w:del w:id="28" w:author="Aaron Becker" w:date="2016-03-05T16:19:00Z">
        <w:r w:rsidDel="00E17948">
          <w:rPr>
            <w:rFonts w:eastAsiaTheme="minorEastAsia"/>
            <w:lang w:eastAsia="zh-CN"/>
          </w:rPr>
          <w:delText xml:space="preserve"> </w:delText>
        </w:r>
        <w:r w:rsidR="00822CA7" w:rsidDel="00E17948">
          <w:rPr>
            <w:rFonts w:eastAsiaTheme="minorEastAsia"/>
            <w:lang w:eastAsia="zh-CN"/>
          </w:rPr>
          <w:delText>.</w:delText>
        </w:r>
      </w:del>
      <w:r w:rsidR="002F5E8A">
        <w:rPr>
          <w:rFonts w:eastAsiaTheme="minorEastAsia"/>
          <w:lang w:eastAsia="zh-CN"/>
        </w:rPr>
        <w:t xml:space="preserve"> </w:t>
      </w:r>
      <w:r w:rsidR="00DD3477">
        <w:rPr>
          <w:rFonts w:eastAsiaTheme="minorEastAsia"/>
          <w:lang w:eastAsia="zh-CN"/>
        </w:rPr>
        <w:t xml:space="preserve"> </w:t>
      </w:r>
      <w:r w:rsidR="0072243B">
        <w:rPr>
          <w:rFonts w:eastAsiaTheme="minorEastAsia"/>
          <w:lang w:eastAsia="zh-CN"/>
        </w:rPr>
        <w:t>In this paper we apply data clustering to verify the centroids of each object</w:t>
      </w:r>
      <w:r w:rsidR="00425898">
        <w:rPr>
          <w:rFonts w:eastAsiaTheme="minorEastAsia"/>
          <w:lang w:eastAsia="zh-CN"/>
        </w:rPr>
        <w:t>.</w:t>
      </w:r>
      <w:r w:rsidR="0072243B">
        <w:rPr>
          <w:rFonts w:eastAsiaTheme="minorEastAsia"/>
          <w:lang w:eastAsia="zh-CN"/>
        </w:rPr>
        <w:t xml:space="preserve"> </w:t>
      </w:r>
      <w:r w:rsidR="00425898">
        <w:rPr>
          <w:rFonts w:eastAsiaTheme="minorEastAsia"/>
          <w:lang w:eastAsia="zh-CN"/>
        </w:rPr>
        <w:t>D</w:t>
      </w:r>
      <w:r w:rsidR="0072243B" w:rsidRPr="0072243B">
        <w:rPr>
          <w:rFonts w:eastAsiaTheme="minorEastAsia"/>
          <w:lang w:eastAsia="zh-CN"/>
        </w:rPr>
        <w:t xml:space="preserve">ata clustering is frequently used in many fields, </w:t>
      </w:r>
      <w:r w:rsidR="00425898">
        <w:rPr>
          <w:rFonts w:eastAsiaTheme="minorEastAsia"/>
          <w:lang w:eastAsia="zh-CN"/>
        </w:rPr>
        <w:t>including</w:t>
      </w:r>
      <w:r w:rsidR="0072243B" w:rsidRPr="0072243B">
        <w:rPr>
          <w:rFonts w:eastAsiaTheme="minorEastAsia"/>
          <w:lang w:eastAsia="zh-CN"/>
        </w:rPr>
        <w:t xml:space="preserve"> data mining, pattern recognition, decision support, machine learning and image segmentation</w:t>
      </w:r>
      <w:r w:rsidR="0072243B">
        <w:rPr>
          <w:rFonts w:eastAsiaTheme="minorEastAsia"/>
          <w:lang w:eastAsia="zh-CN"/>
        </w:rPr>
        <w:t xml:space="preserve"> [</w:t>
      </w:r>
      <w:r w:rsidR="00E40404">
        <w:rPr>
          <w:rFonts w:eastAsiaTheme="minorEastAsia"/>
          <w:lang w:eastAsia="zh-CN"/>
        </w:rPr>
        <w:t>8</w:t>
      </w:r>
      <w:r w:rsidR="0072243B">
        <w:rPr>
          <w:rFonts w:eastAsiaTheme="minorEastAsia"/>
          <w:lang w:eastAsia="zh-CN"/>
        </w:rPr>
        <w:t xml:space="preserve">]. </w:t>
      </w:r>
      <w:r w:rsidR="00C93BF0">
        <w:rPr>
          <w:rFonts w:eastAsiaTheme="minorEastAsia"/>
          <w:lang w:eastAsia="zh-CN"/>
        </w:rPr>
        <w:t>In this paper we adapt one of the most widely used formulation</w:t>
      </w:r>
      <w:r w:rsidR="00425898">
        <w:rPr>
          <w:rFonts w:eastAsiaTheme="minorEastAsia"/>
          <w:lang w:eastAsia="zh-CN"/>
        </w:rPr>
        <w:t>s</w:t>
      </w:r>
      <w:r w:rsidR="00C93BF0">
        <w:rPr>
          <w:rFonts w:eastAsiaTheme="minorEastAsia"/>
          <w:lang w:eastAsia="zh-CN"/>
        </w:rPr>
        <w:t xml:space="preserve"> to solve this problem, the K-means clustering algorithm. </w:t>
      </w:r>
      <w:r w:rsidR="00FA22AD">
        <w:t xml:space="preserve">Given a set of </w:t>
      </w:r>
      <w:r w:rsidR="00FA22AD" w:rsidRPr="00623128">
        <w:rPr>
          <w:i/>
        </w:rPr>
        <w:t>n</w:t>
      </w:r>
      <w:r w:rsidR="00FA22AD">
        <w:t xml:space="preserve"> data points in real </w:t>
      </w:r>
      <w:r w:rsidR="00FA22AD" w:rsidRPr="00623128">
        <w:rPr>
          <w:i/>
        </w:rPr>
        <w:t>d</w:t>
      </w:r>
      <w:r w:rsidR="00FA22AD">
        <w:t xml:space="preserve">-dimensional space, </w:t>
      </w:r>
      <w:r w:rsidR="00FA22AD" w:rsidRPr="00623128">
        <w:rPr>
          <w:i/>
        </w:rPr>
        <w:t>R</w:t>
      </w:r>
      <w:r w:rsidR="00FA22AD" w:rsidRPr="00623128">
        <w:rPr>
          <w:i/>
          <w:vertAlign w:val="superscript"/>
        </w:rPr>
        <w:t>d</w:t>
      </w:r>
      <w:r w:rsidR="00FA22AD">
        <w:t xml:space="preserve">, and an integer </w:t>
      </w:r>
      <w:r w:rsidR="00FA22AD" w:rsidRPr="00FC3721">
        <w:rPr>
          <w:i/>
        </w:rPr>
        <w:t>k</w:t>
      </w:r>
      <w:r w:rsidR="00FA22AD">
        <w:t xml:space="preserve">, the problem is to determine a set of </w:t>
      </w:r>
      <w:r w:rsidR="00FA22AD" w:rsidRPr="00FC3721">
        <w:rPr>
          <w:i/>
        </w:rPr>
        <w:t>k</w:t>
      </w:r>
      <w:r w:rsidR="00FA22AD">
        <w:t xml:space="preserve"> points in </w:t>
      </w:r>
      <w:r w:rsidR="00425898" w:rsidRPr="006164A6">
        <w:rPr>
          <w:i/>
        </w:rPr>
        <w:t>R</w:t>
      </w:r>
      <w:r w:rsidR="00425898" w:rsidRPr="006164A6">
        <w:rPr>
          <w:i/>
          <w:vertAlign w:val="superscript"/>
        </w:rPr>
        <w:t>d</w:t>
      </w:r>
      <w:r w:rsidR="00FA22AD">
        <w:t>, called centers, so as to minimize the mean squared distance from each data point to its nearest center</w:t>
      </w:r>
      <w:r w:rsidR="0012744A">
        <w:t xml:space="preserve"> [</w:t>
      </w:r>
      <w:r w:rsidR="00E40404">
        <w:t>9</w:t>
      </w:r>
      <w:r w:rsidR="0012744A">
        <w:t>].</w:t>
      </w:r>
    </w:p>
    <w:p w14:paraId="26F3A9E8" w14:textId="3CC03DD7" w:rsidR="0012744A" w:rsidRDefault="00425898" w:rsidP="0012744A">
      <w:pPr>
        <w:pStyle w:val="Style1body"/>
      </w:pPr>
      <w:r>
        <w:lastRenderedPageBreak/>
        <w:t>The umbrellas</w:t>
      </w:r>
      <w:r w:rsidR="0073248E">
        <w:t xml:space="preserve"> in this project are not moving aimlessly. At </w:t>
      </w:r>
      <w:r>
        <w:t xml:space="preserve">one frame, </w:t>
      </w:r>
      <w:r w:rsidR="0073248E">
        <w:t xml:space="preserve">all </w:t>
      </w:r>
      <w:r>
        <w:t>may be</w:t>
      </w:r>
      <w:r w:rsidR="0073248E">
        <w:t xml:space="preserve"> the same color, but </w:t>
      </w:r>
      <w:r>
        <w:t>later the</w:t>
      </w:r>
      <w:r w:rsidR="0073248E">
        <w:t xml:space="preserve"> all </w:t>
      </w:r>
      <w:r>
        <w:t xml:space="preserve">umbrellas </w:t>
      </w:r>
      <w:r w:rsidR="0073248E">
        <w:t xml:space="preserve">may change to another color </w:t>
      </w:r>
      <w:r>
        <w:t xml:space="preserve">and later </w:t>
      </w:r>
      <w:r w:rsidR="0073248E">
        <w:t xml:space="preserve">form a colorful image. </w:t>
      </w:r>
      <w:r>
        <w:t>In the video, umbrellas form</w:t>
      </w:r>
      <w:r w:rsidR="0073248E">
        <w:t xml:space="preserve"> a smiley face, </w:t>
      </w:r>
      <w:r>
        <w:t>and later</w:t>
      </w:r>
      <w:r w:rsidR="0073248E">
        <w:t xml:space="preserve"> change to a snake</w:t>
      </w:r>
      <w:r>
        <w:t>, and finally</w:t>
      </w:r>
      <w:r w:rsidR="0073248E">
        <w:t xml:space="preserve"> form a word</w:t>
      </w:r>
      <w:r w:rsidR="00B64C2A">
        <w:t>.</w:t>
      </w:r>
      <w:r w:rsidR="0073248E">
        <w:t xml:space="preserve"> All these transformation occurred under </w:t>
      </w:r>
      <w:r>
        <w:t xml:space="preserve">the direction of a </w:t>
      </w:r>
      <w:r w:rsidR="0073248E">
        <w:t xml:space="preserve">vocal command. </w:t>
      </w:r>
      <w:r>
        <w:t>T</w:t>
      </w:r>
      <w:r w:rsidR="0012744A">
        <w:t xml:space="preserve">his paper </w:t>
      </w:r>
      <w:r>
        <w:t>presents an</w:t>
      </w:r>
      <w:r w:rsidR="0012744A">
        <w:t xml:space="preserve"> analy</w:t>
      </w:r>
      <w:r>
        <w:t>sis on</w:t>
      </w:r>
      <w:r w:rsidR="0012744A">
        <w:t xml:space="preserve"> how </w:t>
      </w:r>
      <w:r>
        <w:t>the agents</w:t>
      </w:r>
      <w:r w:rsidR="0012744A">
        <w:t xml:space="preserve"> </w:t>
      </w:r>
      <w:r w:rsidR="00E40404">
        <w:t>response</w:t>
      </w:r>
      <w:r w:rsidR="0012744A">
        <w:t xml:space="preserve"> to the vocal command</w:t>
      </w:r>
      <w:r>
        <w:t>.</w:t>
      </w:r>
    </w:p>
    <w:p w14:paraId="19CA7D9E" w14:textId="23E489E5" w:rsidR="00374813" w:rsidRPr="00374813" w:rsidRDefault="00840223" w:rsidP="00374813">
      <w:pPr>
        <w:pStyle w:val="Style1body"/>
      </w:pPr>
      <w:r>
        <w:rPr>
          <w:noProof/>
        </w:rPr>
        <mc:AlternateContent>
          <mc:Choice Requires="wps">
            <w:drawing>
              <wp:anchor distT="45720" distB="45720" distL="114300" distR="114300" simplePos="0" relativeHeight="251636736" behindDoc="0" locked="0" layoutInCell="1" allowOverlap="1" wp14:anchorId="1FDC381C" wp14:editId="5CD65AB3">
                <wp:simplePos x="0" y="0"/>
                <wp:positionH relativeFrom="column">
                  <wp:posOffset>3429000</wp:posOffset>
                </wp:positionH>
                <wp:positionV relativeFrom="paragraph">
                  <wp:posOffset>372745</wp:posOffset>
                </wp:positionV>
                <wp:extent cx="3185160" cy="1508760"/>
                <wp:effectExtent l="0" t="0" r="15240" b="1524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1508760"/>
                        </a:xfrm>
                        <a:prstGeom prst="rect">
                          <a:avLst/>
                        </a:prstGeom>
                        <a:solidFill>
                          <a:srgbClr val="FFFFFF"/>
                        </a:solidFill>
                        <a:ln w="9525">
                          <a:solidFill>
                            <a:srgbClr val="000000"/>
                          </a:solidFill>
                          <a:miter lim="800000"/>
                          <a:headEnd/>
                          <a:tailEnd/>
                        </a:ln>
                      </wps:spPr>
                      <wps:txbx>
                        <w:txbxContent>
                          <w:p w14:paraId="379B2727" w14:textId="44C4260E" w:rsidR="00BD5B7B" w:rsidRDefault="00BD5B7B" w:rsidP="00840223">
                            <w:r w:rsidRPr="00E660A7">
                              <w:rPr>
                                <w:noProof/>
                              </w:rPr>
                              <w:drawing>
                                <wp:inline distT="0" distB="0" distL="0" distR="0" wp14:anchorId="33F4CC8A" wp14:editId="61652BFF">
                                  <wp:extent cx="3062397" cy="1431925"/>
                                  <wp:effectExtent l="0" t="0" r="5080" b="0"/>
                                  <wp:docPr id="2" name="Picture 2"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6318" cy="14431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DC381C" id="_x0000_s1029" type="#_x0000_t202" style="position:absolute;left:0;text-align:left;margin-left:270pt;margin-top:29.35pt;width:250.8pt;height:118.8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">
                <v:textbox>
                  <w:txbxContent>
                    <w:p w14:paraId="379B2727" w14:textId="44C4260E" w:rsidR="00BD5B7B" w:rsidRDefault="00BD5B7B" w:rsidP="00840223">
                      <w:r w:rsidRPr="00E660A7">
                        <w:rPr>
                          <w:noProof/>
                          <w:lang w:eastAsia="zh-CN"/>
                        </w:rPr>
                        <w:drawing>
                          <wp:inline distT="0" distB="0" distL="0" distR="0" wp14:anchorId="33F4CC8A" wp14:editId="61652BFF">
                            <wp:extent cx="3062397" cy="1431925"/>
                            <wp:effectExtent l="0" t="0" r="5080" b="0"/>
                            <wp:docPr id="2" name="Picture 2"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6318" cy="1443110"/>
                                    </a:xfrm>
                                    <a:prstGeom prst="rect">
                                      <a:avLst/>
                                    </a:prstGeom>
                                    <a:noFill/>
                                    <a:ln>
                                      <a:noFill/>
                                    </a:ln>
                                  </pic:spPr>
                                </pic:pic>
                              </a:graphicData>
                            </a:graphic>
                          </wp:inline>
                        </w:drawing>
                      </w:r>
                    </w:p>
                  </w:txbxContent>
                </v:textbox>
                <w10:wrap type="square"/>
              </v:shape>
            </w:pict>
          </mc:Fallback>
        </mc:AlternateContent>
      </w:r>
      <w:r w:rsidR="00425898">
        <w:t>T</w:t>
      </w:r>
      <w:r w:rsidR="00374813">
        <w:t xml:space="preserve">his section, </w:t>
      </w:r>
      <w:r w:rsidR="00425898">
        <w:t>describes the</w:t>
      </w:r>
      <w:r w:rsidR="00374813">
        <w:t xml:space="preserve"> approaches </w:t>
      </w:r>
      <w:r w:rsidR="00425898">
        <w:t>used:</w:t>
      </w:r>
      <w:r w:rsidR="00FB2F79">
        <w:t xml:space="preserve"> </w:t>
      </w:r>
      <w:r w:rsidR="00FB2F79" w:rsidRPr="00623128">
        <w:rPr>
          <w:i/>
        </w:rPr>
        <w:t>K</w:t>
      </w:r>
      <w:r w:rsidR="00FB2F79">
        <w:t xml:space="preserve">-means clustering, </w:t>
      </w:r>
      <w:proofErr w:type="spellStart"/>
      <w:r w:rsidR="00FB2F79">
        <w:t>Kalman</w:t>
      </w:r>
      <w:proofErr w:type="spellEnd"/>
      <w:r w:rsidR="00FB2F79">
        <w:t xml:space="preserve"> filter algorithm</w:t>
      </w:r>
      <w:r w:rsidR="00425898">
        <w:t>, and techniques to</w:t>
      </w:r>
      <w:r w:rsidR="00FB2F79">
        <w:t xml:space="preserve">, monitor the transformation of umbrellas’ color and </w:t>
      </w:r>
      <w:r w:rsidR="00CD4E3B">
        <w:t>pattern.</w:t>
      </w:r>
    </w:p>
    <w:p w14:paraId="006EB558" w14:textId="7B4868AC" w:rsidR="008C7675" w:rsidRPr="008C7675" w:rsidRDefault="001F45B1" w:rsidP="008C7675">
      <w:pPr>
        <w:pStyle w:val="Heading2"/>
      </w:pPr>
      <w:r>
        <w:t>Data clustering</w:t>
      </w:r>
    </w:p>
    <w:p w14:paraId="63AEC6A1" w14:textId="77777777" w:rsidR="004D3CBA" w:rsidRPr="00E660A7" w:rsidRDefault="004D3CBA" w:rsidP="004D3CBA">
      <w:pPr>
        <w:pStyle w:val="reference"/>
        <w:framePr w:wrap="auto" w:vAnchor="page" w:hAnchor="page" w:x="6121" w:y="14317"/>
        <w:numPr>
          <w:ilvl w:val="0"/>
          <w:numId w:val="0"/>
        </w:numPr>
        <w:pBdr>
          <w:top w:val="single" w:sz="4" w:space="2" w:color="auto"/>
        </w:pBdr>
        <w:ind w:left="360" w:hanging="360"/>
        <w:jc w:val="left"/>
      </w:pPr>
      <w:r w:rsidRPr="00E660A7">
        <w:t xml:space="preserve">[4] Since the square root is a monotone function, this also is the minimum </w:t>
      </w:r>
    </w:p>
    <w:p w14:paraId="4306F2E4" w14:textId="77777777" w:rsidR="004D3CBA" w:rsidRPr="00E660A7" w:rsidRDefault="004D3CBA" w:rsidP="004D3CBA">
      <w:pPr>
        <w:pStyle w:val="reference"/>
        <w:framePr w:wrap="auto" w:vAnchor="page" w:hAnchor="page" w:x="6121" w:y="14317"/>
        <w:numPr>
          <w:ilvl w:val="0"/>
          <w:numId w:val="0"/>
        </w:numPr>
        <w:pBdr>
          <w:top w:val="single" w:sz="4" w:space="2" w:color="auto"/>
        </w:pBdr>
        <w:ind w:left="360" w:hanging="360"/>
        <w:jc w:val="left"/>
      </w:pPr>
      <w:r w:rsidRPr="00E660A7">
        <w:t>Euclidean distance assignment.</w:t>
      </w:r>
    </w:p>
    <w:p w14:paraId="7CA0FDF3" w14:textId="605A72ED" w:rsidR="004D3CBA" w:rsidRPr="00E660A7" w:rsidRDefault="00425898" w:rsidP="004D3CBA">
      <w:pPr>
        <w:pStyle w:val="Style1body"/>
      </w:pPr>
      <w:r>
        <w:t xml:space="preserve">The data is a </w:t>
      </w:r>
      <w:r w:rsidR="004D3CBA" w:rsidRPr="00E660A7">
        <w:t xml:space="preserve">video </w:t>
      </w:r>
      <w:r w:rsidR="0012744A">
        <w:t xml:space="preserve">recorded by </w:t>
      </w:r>
      <w:r>
        <w:t xml:space="preserve">an </w:t>
      </w:r>
      <w:r w:rsidR="0012744A">
        <w:t>overhead camera showing</w:t>
      </w:r>
      <w:r w:rsidR="004D3CBA" w:rsidRPr="00E660A7">
        <w:t xml:space="preserve"> how umbrellas </w:t>
      </w:r>
      <w:r>
        <w:t>respond to</w:t>
      </w:r>
      <w:r w:rsidR="0012744A">
        <w:t xml:space="preserve"> </w:t>
      </w:r>
      <w:r>
        <w:t xml:space="preserve">a </w:t>
      </w:r>
      <w:r w:rsidR="0012744A">
        <w:t>vocal command.</w:t>
      </w:r>
      <w:r w:rsidR="008C7675">
        <w:t xml:space="preserve"> </w:t>
      </w:r>
      <w:r>
        <w:t>T</w:t>
      </w:r>
      <w:r w:rsidR="008C7675">
        <w:t xml:space="preserve">he first step </w:t>
      </w:r>
      <w:r w:rsidR="004D3CBA" w:rsidRPr="00E660A7">
        <w:t xml:space="preserve">is to </w:t>
      </w:r>
      <w:r>
        <w:t>identify the</w:t>
      </w:r>
      <w:r w:rsidR="004D3CBA" w:rsidRPr="00E660A7">
        <w:t xml:space="preserve"> </w:t>
      </w:r>
      <w:r w:rsidR="008C7675">
        <w:t>umbrellas</w:t>
      </w:r>
      <w:r w:rsidR="004D3CBA" w:rsidRPr="00E660A7">
        <w:t xml:space="preserve">, </w:t>
      </w:r>
      <w:r>
        <w:t>and record their positions</w:t>
      </w:r>
      <w:r w:rsidR="008C7675">
        <w:t xml:space="preserve"> </w:t>
      </w:r>
      <w:r w:rsidR="004D3CBA" w:rsidRPr="00E660A7">
        <w:t>However, both the numbers and positions of umbrellas are not a constan</w:t>
      </w:r>
      <w:r>
        <w:t>t</w:t>
      </w:r>
      <w:r w:rsidR="004D3CBA" w:rsidRPr="00E660A7">
        <w:t xml:space="preserve">, </w:t>
      </w:r>
      <w:r w:rsidR="00B15984">
        <w:t>this</w:t>
      </w:r>
      <w:r>
        <w:t xml:space="preserve"> number</w:t>
      </w:r>
      <w:r w:rsidRPr="00E660A7">
        <w:t xml:space="preserve"> </w:t>
      </w:r>
      <w:r w:rsidR="004D3CBA" w:rsidRPr="00E660A7">
        <w:t>chang</w:t>
      </w:r>
      <w:r>
        <w:t>es as umbrellas enter and leave the field of view or lose battery power</w:t>
      </w:r>
      <w:r w:rsidR="004D3CBA" w:rsidRPr="00E660A7">
        <w:t xml:space="preserve">. </w:t>
      </w:r>
    </w:p>
    <w:p w14:paraId="092FC4A3" w14:textId="441D1A83" w:rsidR="00425898" w:rsidRDefault="004D3CBA" w:rsidP="00425898">
      <w:pPr>
        <w:pStyle w:val="Style1body"/>
      </w:pPr>
      <w:r w:rsidRPr="00E660A7">
        <w:t xml:space="preserve">The aim of the </w:t>
      </w:r>
      <w:r w:rsidRPr="00623128">
        <w:rPr>
          <w:i/>
        </w:rPr>
        <w:t>K</w:t>
      </w:r>
      <w:r w:rsidRPr="00E660A7">
        <w:t xml:space="preserve">-means algorithm is to divide </w:t>
      </w:r>
      <w:r w:rsidRPr="00623128">
        <w:rPr>
          <w:i/>
        </w:rPr>
        <w:t>M</w:t>
      </w:r>
      <w:r w:rsidRPr="00E660A7">
        <w:t xml:space="preserve"> points in </w:t>
      </w:r>
      <w:r w:rsidRPr="00623128">
        <w:rPr>
          <w:i/>
        </w:rPr>
        <w:t>N</w:t>
      </w:r>
      <w:r w:rsidRPr="00E660A7">
        <w:t xml:space="preserve"> dimensions into </w:t>
      </w:r>
      <w:r w:rsidRPr="00623128">
        <w:rPr>
          <w:i/>
        </w:rPr>
        <w:t>K</w:t>
      </w:r>
      <w:r w:rsidRPr="00E660A7">
        <w:t xml:space="preserve"> clusters so that the within-cluster sum of squares is minimized</w:t>
      </w:r>
      <w:r w:rsidR="00AC48FA">
        <w:t xml:space="preserve"> </w:t>
      </w:r>
      <w:r w:rsidRPr="00E660A7">
        <w:t>[</w:t>
      </w:r>
      <w:r w:rsidR="00E40404">
        <w:t>10</w:t>
      </w:r>
      <w:r w:rsidRPr="00E660A7">
        <w:t xml:space="preserve">]. </w:t>
      </w:r>
      <w:r w:rsidR="00425898">
        <w:t>K-means returns a locally optimal clustering solution, and is dependent on a trustworthy initial value. We use manu</w:t>
      </w:r>
      <w:r w:rsidR="00DC2B63">
        <w:t>a</w:t>
      </w:r>
      <w:r w:rsidR="00425898">
        <w:t>l identification for the first frame, and</w:t>
      </w:r>
      <w:r w:rsidR="00DC2B63">
        <w:t xml:space="preserve"> use the centroids from the previous frame as initial seed values for each successive frame.</w:t>
      </w:r>
    </w:p>
    <w:p w14:paraId="3262BD30" w14:textId="15307A64" w:rsidR="0035199A" w:rsidRPr="00E660A7" w:rsidRDefault="00241F2F" w:rsidP="00623128">
      <w:pPr>
        <w:pStyle w:val="Style1body"/>
        <w:ind w:firstLine="0"/>
      </w:pPr>
      <w:r>
        <w:tab/>
      </w:r>
      <w:r w:rsidR="004D3CBA" w:rsidRPr="00E660A7">
        <w:t xml:space="preserve">As </w:t>
      </w:r>
      <w:r w:rsidR="00DC2B63">
        <w:t>shown</w:t>
      </w:r>
      <w:r w:rsidR="004D3CBA" w:rsidRPr="00E660A7">
        <w:t xml:space="preserve"> in Fig. 1, each umbrella is marked by a</w:t>
      </w:r>
      <w:r w:rsidR="00DC2B63">
        <w:t>t its centroid.  The centroid data and</w:t>
      </w:r>
      <w:r w:rsidR="004D3CBA" w:rsidRPr="00E660A7">
        <w:t xml:space="preserve"> </w:t>
      </w:r>
      <w:r w:rsidR="00DC2B63">
        <w:t>the average color of pixels in its neighborhood are stored to a file.</w:t>
      </w:r>
      <w:r w:rsidR="003D123C">
        <w:t xml:space="preserve"> </w:t>
      </w:r>
    </w:p>
    <w:p w14:paraId="55097C20" w14:textId="11E4C5B0" w:rsidR="004D3CBA" w:rsidRDefault="00DF060D" w:rsidP="00623128">
      <w:pPr>
        <w:pStyle w:val="Heading1"/>
      </w:pPr>
      <w:r>
        <w:t>Experiments and Results</w:t>
      </w:r>
    </w:p>
    <w:p w14:paraId="06C7D62C" w14:textId="0DAFAE19" w:rsidR="009B2721" w:rsidRDefault="00A62459" w:rsidP="00412BEA">
      <w:pPr>
        <w:pStyle w:val="Style1body"/>
      </w:pPr>
      <w:r>
        <w:t>This</w:t>
      </w:r>
      <w:r w:rsidR="003738FE">
        <w:t xml:space="preserve"> section</w:t>
      </w:r>
      <w:r w:rsidR="00DF060D">
        <w:t xml:space="preserve"> </w:t>
      </w:r>
      <w:r>
        <w:t xml:space="preserve">describes measurements obtained from </w:t>
      </w:r>
      <w:ins w:id="29" w:author="Aaron Becker" w:date="2016-03-05T16:20:00Z">
        <w:r w:rsidR="00E17948" w:rsidRPr="00FC3721">
          <w:rPr>
            <w:i/>
          </w:rPr>
          <w:t>U</w:t>
        </w:r>
        <w:r w:rsidR="00E17948">
          <w:rPr>
            <w:i/>
          </w:rPr>
          <w:t>P: The Umbrella Project</w:t>
        </w:r>
        <w:r w:rsidR="00E17948">
          <w:t>.</w:t>
        </w:r>
      </w:ins>
      <w:del w:id="30" w:author="Aaron Becker" w:date="2016-03-05T16:20:00Z">
        <w:r w:rsidDel="00E17948">
          <w:delText>the Umbrella Project</w:delText>
        </w:r>
      </w:del>
      <w:r w:rsidR="00EB17D9">
        <w:t xml:space="preserve"> </w:t>
      </w:r>
    </w:p>
    <w:p w14:paraId="44BC62DA" w14:textId="4DFFB134" w:rsidR="0035199A" w:rsidRDefault="0035199A" w:rsidP="0035199A">
      <w:pPr>
        <w:pStyle w:val="Heading2"/>
      </w:pPr>
      <w:r>
        <w:t>Verify each umbrella and collect data information</w:t>
      </w:r>
    </w:p>
    <w:p w14:paraId="3998E0F9" w14:textId="66D00DAD" w:rsidR="004822E9" w:rsidRDefault="00840223" w:rsidP="00412BEA">
      <w:pPr>
        <w:pStyle w:val="Style1body"/>
      </w:pPr>
      <w:r>
        <w:rPr>
          <w:noProof/>
        </w:rPr>
        <mc:AlternateContent>
          <mc:Choice Requires="wps">
            <w:drawing>
              <wp:anchor distT="45720" distB="45720" distL="114300" distR="114300" simplePos="0" relativeHeight="251637760" behindDoc="0" locked="0" layoutInCell="1" allowOverlap="1" wp14:anchorId="601DF564" wp14:editId="14F5AA12">
                <wp:simplePos x="0" y="0"/>
                <wp:positionH relativeFrom="column">
                  <wp:posOffset>3442970</wp:posOffset>
                </wp:positionH>
                <wp:positionV relativeFrom="paragraph">
                  <wp:posOffset>300990</wp:posOffset>
                </wp:positionV>
                <wp:extent cx="3154680" cy="25298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2529840"/>
                        </a:xfrm>
                        <a:prstGeom prst="rect">
                          <a:avLst/>
                        </a:prstGeom>
                        <a:solidFill>
                          <a:srgbClr val="FFFFFF"/>
                        </a:solidFill>
                        <a:ln w="9525">
                          <a:solidFill>
                            <a:srgbClr val="000000"/>
                          </a:solidFill>
                          <a:miter lim="800000"/>
                          <a:headEnd/>
                          <a:tailEnd/>
                        </a:ln>
                      </wps:spPr>
                      <wps:txbx>
                        <w:txbxContent>
                          <w:p w14:paraId="640F5BD3" w14:textId="05AB99AC" w:rsidR="00BD5B7B" w:rsidRDefault="00BD5B7B">
                            <w:r>
                              <w:rPr>
                                <w:noProof/>
                              </w:rPr>
                              <w:drawing>
                                <wp:inline distT="0" distB="0" distL="0" distR="0" wp14:anchorId="23331F26" wp14:editId="1860546E">
                                  <wp:extent cx="2962910" cy="2388055"/>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17.png"/>
                                          <pic:cNvPicPr/>
                                        </pic:nvPicPr>
                                        <pic:blipFill>
                                          <a:blip r:embed="rId11">
                                            <a:extLst>
                                              <a:ext uri="{28A0092B-C50C-407E-A947-70E740481C1C}">
                                                <a14:useLocalDpi xmlns:a14="http://schemas.microsoft.com/office/drawing/2010/main" val="0"/>
                                              </a:ext>
                                            </a:extLst>
                                          </a:blip>
                                          <a:stretch>
                                            <a:fillRect/>
                                          </a:stretch>
                                        </pic:blipFill>
                                        <pic:spPr>
                                          <a:xfrm>
                                            <a:off x="0" y="0"/>
                                            <a:ext cx="2962910" cy="23880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1DF564" id="_x0000_s1030" type="#_x0000_t202" style="position:absolute;left:0;text-align:left;margin-left:271.1pt;margin-top:23.7pt;width:248.4pt;height:199.2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">
                <v:textbox>
                  <w:txbxContent>
                    <w:p w14:paraId="640F5BD3" w14:textId="05AB99AC" w:rsidR="00BD5B7B" w:rsidRDefault="00BD5B7B">
                      <w:r>
                        <w:rPr>
                          <w:noProof/>
                          <w:lang w:eastAsia="zh-CN"/>
                        </w:rPr>
                        <w:drawing>
                          <wp:inline distT="0" distB="0" distL="0" distR="0" wp14:anchorId="23331F26" wp14:editId="1860546E">
                            <wp:extent cx="2962910" cy="2388055"/>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17.png"/>
                                    <pic:cNvPicPr/>
                                  </pic:nvPicPr>
                                  <pic:blipFill>
                                    <a:blip r:embed="rId12">
                                      <a:extLst>
                                        <a:ext uri="{28A0092B-C50C-407E-A947-70E740481C1C}">
                                          <a14:useLocalDpi xmlns:a14="http://schemas.microsoft.com/office/drawing/2010/main" val="0"/>
                                        </a:ext>
                                      </a:extLst>
                                    </a:blip>
                                    <a:stretch>
                                      <a:fillRect/>
                                    </a:stretch>
                                  </pic:blipFill>
                                  <pic:spPr>
                                    <a:xfrm>
                                      <a:off x="0" y="0"/>
                                      <a:ext cx="2962910" cy="2388055"/>
                                    </a:xfrm>
                                    <a:prstGeom prst="rect">
                                      <a:avLst/>
                                    </a:prstGeom>
                                  </pic:spPr>
                                </pic:pic>
                              </a:graphicData>
                            </a:graphic>
                          </wp:inline>
                        </w:drawing>
                      </w:r>
                    </w:p>
                  </w:txbxContent>
                </v:textbox>
                <w10:wrap type="square"/>
              </v:shape>
            </w:pict>
          </mc:Fallback>
        </mc:AlternateContent>
      </w:r>
      <w:r w:rsidR="00A62459">
        <w:t>Our software</w:t>
      </w:r>
      <w:r w:rsidR="00A874B7">
        <w:t xml:space="preserve"> </w:t>
      </w:r>
      <w:r w:rsidR="00A62459">
        <w:t>analyzed every</w:t>
      </w:r>
      <w:r w:rsidR="00A874B7">
        <w:t xml:space="preserve"> 15</w:t>
      </w:r>
      <w:r w:rsidR="00A62459">
        <w:t>th</w:t>
      </w:r>
      <w:r w:rsidR="00A874B7">
        <w:t xml:space="preserve"> frame</w:t>
      </w:r>
      <w:r w:rsidR="00A62459">
        <w:t>.</w:t>
      </w:r>
      <w:r w:rsidR="00A874B7">
        <w:t xml:space="preserve"> In the first frame, each umbrella’s centroid </w:t>
      </w:r>
      <w:r w:rsidR="00A62459">
        <w:t>was manually marked and</w:t>
      </w:r>
      <w:r w:rsidR="00A874B7">
        <w:t xml:space="preserve"> those centroids </w:t>
      </w:r>
      <w:r w:rsidR="00A62459">
        <w:t>were used</w:t>
      </w:r>
      <w:r w:rsidR="00A874B7">
        <w:t xml:space="preserve"> as seeds for </w:t>
      </w:r>
      <w:r w:rsidR="00A62459">
        <w:t xml:space="preserve">the </w:t>
      </w:r>
      <w:r w:rsidR="00A874B7">
        <w:t xml:space="preserve">next frame. </w:t>
      </w:r>
      <w:r w:rsidR="00A62459">
        <w:t xml:space="preserve">In the next frame, </w:t>
      </w:r>
      <w:r w:rsidR="004822E9" w:rsidRPr="00623128">
        <w:rPr>
          <w:i/>
        </w:rPr>
        <w:t>K</w:t>
      </w:r>
      <w:r w:rsidR="004822E9">
        <w:t xml:space="preserve">-means </w:t>
      </w:r>
      <w:r w:rsidR="00A62459">
        <w:t>was used refine the</w:t>
      </w:r>
      <w:r w:rsidR="004822E9">
        <w:t xml:space="preserve"> seeds’ position to </w:t>
      </w:r>
      <w:r w:rsidR="00A62459">
        <w:t>en</w:t>
      </w:r>
      <w:r w:rsidR="004822E9">
        <w:t>sure they are in the middle of each umbrella.</w:t>
      </w:r>
    </w:p>
    <w:p w14:paraId="2C139B3D" w14:textId="06152E33" w:rsidR="00840223" w:rsidRDefault="00840223" w:rsidP="00840223">
      <w:pPr>
        <w:pStyle w:val="Style1body"/>
      </w:pPr>
      <w:r>
        <w:rPr>
          <w:noProof/>
        </w:rPr>
        <mc:AlternateContent>
          <mc:Choice Requires="wps">
            <w:drawing>
              <wp:anchor distT="45720" distB="45720" distL="114300" distR="114300" simplePos="0" relativeHeight="251632640" behindDoc="0" locked="0" layoutInCell="1" allowOverlap="1" wp14:anchorId="0B01173D" wp14:editId="6E297EEF">
                <wp:simplePos x="0" y="0"/>
                <wp:positionH relativeFrom="column">
                  <wp:posOffset>-1270</wp:posOffset>
                </wp:positionH>
                <wp:positionV relativeFrom="paragraph">
                  <wp:posOffset>544830</wp:posOffset>
                </wp:positionV>
                <wp:extent cx="3185160" cy="1508760"/>
                <wp:effectExtent l="0" t="0" r="15240" b="152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1508760"/>
                        </a:xfrm>
                        <a:prstGeom prst="rect">
                          <a:avLst/>
                        </a:prstGeom>
                        <a:solidFill>
                          <a:srgbClr val="FFFFFF"/>
                        </a:solidFill>
                        <a:ln w="9525">
                          <a:solidFill>
                            <a:srgbClr val="000000"/>
                          </a:solidFill>
                          <a:miter lim="800000"/>
                          <a:headEnd/>
                          <a:tailEnd/>
                        </a:ln>
                      </wps:spPr>
                      <wps:txbx>
                        <w:txbxContent>
                          <w:p w14:paraId="78B9F203" w14:textId="651DC940" w:rsidR="00BD5B7B" w:rsidRDefault="00BD5B7B">
                            <w:r w:rsidRPr="00E660A7">
                              <w:rPr>
                                <w:noProof/>
                              </w:rPr>
                              <w:drawing>
                                <wp:inline distT="0" distB="0" distL="0" distR="0" wp14:anchorId="42BE9ABB" wp14:editId="685D9687">
                                  <wp:extent cx="3017520" cy="1455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843ED.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2994" cy="14773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01173D" id="_x0000_s1031" type="#_x0000_t202" style="position:absolute;left:0;text-align:left;margin-left:-.1pt;margin-top:42.9pt;width:250.8pt;height:118.8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">
                <v:textbox>
                  <w:txbxContent>
                    <w:p w14:paraId="78B9F203" w14:textId="651DC940" w:rsidR="00BD5B7B" w:rsidRDefault="00BD5B7B">
                      <w:r w:rsidRPr="00E660A7">
                        <w:rPr>
                          <w:noProof/>
                          <w:lang w:eastAsia="zh-CN"/>
                        </w:rPr>
                        <w:drawing>
                          <wp:inline distT="0" distB="0" distL="0" distR="0" wp14:anchorId="42BE9ABB" wp14:editId="685D9687">
                            <wp:extent cx="3017520" cy="1455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843ED.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2994" cy="1477353"/>
                                    </a:xfrm>
                                    <a:prstGeom prst="rect">
                                      <a:avLst/>
                                    </a:prstGeom>
                                  </pic:spPr>
                                </pic:pic>
                              </a:graphicData>
                            </a:graphic>
                          </wp:inline>
                        </w:drawing>
                      </w:r>
                    </w:p>
                  </w:txbxContent>
                </v:textbox>
                <w10:wrap type="square"/>
              </v:shape>
            </w:pict>
          </mc:Fallback>
        </mc:AlternateContent>
      </w:r>
      <w:r w:rsidR="004822E9">
        <w:t xml:space="preserve">This </w:t>
      </w:r>
      <w:r w:rsidR="003D123C">
        <w:t>analysis</w:t>
      </w:r>
      <w:r w:rsidR="004822E9">
        <w:t xml:space="preserve"> is implemented using </w:t>
      </w:r>
      <w:r w:rsidR="004822E9" w:rsidRPr="00623128">
        <w:rPr>
          <w:smallCaps/>
        </w:rPr>
        <w:t>M</w:t>
      </w:r>
      <w:r w:rsidR="009B2721" w:rsidRPr="00623128">
        <w:rPr>
          <w:smallCaps/>
        </w:rPr>
        <w:t>atlab</w:t>
      </w:r>
      <w:r w:rsidR="009B2721">
        <w:t xml:space="preserve">, </w:t>
      </w:r>
      <w:r w:rsidR="00075A49">
        <w:t xml:space="preserve">code is accessible at </w:t>
      </w:r>
      <w:r w:rsidR="00A62459">
        <w:t>[</w:t>
      </w:r>
      <w:r w:rsidR="00E40404" w:rsidRPr="006E3565">
        <w:t>11</w:t>
      </w:r>
      <w:r w:rsidR="00A62459">
        <w:t>]</w:t>
      </w:r>
      <w:r w:rsidR="003D123C">
        <w:t>.</w:t>
      </w:r>
      <w:r w:rsidR="00075A49">
        <w:t xml:space="preserve">  </w:t>
      </w:r>
      <w:r w:rsidR="003D123C">
        <w:t>T</w:t>
      </w:r>
      <w:r w:rsidR="003D123C" w:rsidRPr="00E660A7">
        <w:t>he result</w:t>
      </w:r>
      <w:r w:rsidR="003D123C">
        <w:t>ing data,</w:t>
      </w:r>
      <w:r w:rsidR="003D123C" w:rsidRPr="00E660A7">
        <w:t xml:space="preserve"> saved as a video</w:t>
      </w:r>
      <w:r w:rsidR="003D123C">
        <w:t>, is available at</w:t>
      </w:r>
      <w:r w:rsidR="003D123C" w:rsidRPr="00E660A7">
        <w:t xml:space="preserve"> </w:t>
      </w:r>
      <w:r w:rsidR="003D123C" w:rsidRPr="006E3565">
        <w:t>[12]</w:t>
      </w:r>
      <w:r w:rsidR="003D123C">
        <w:t>.</w:t>
      </w:r>
    </w:p>
    <w:p w14:paraId="76665663" w14:textId="4D144480" w:rsidR="00B64C2A" w:rsidRDefault="00B82CA8" w:rsidP="00B64C2A">
      <w:pPr>
        <w:pStyle w:val="Figstyle"/>
        <w:suppressAutoHyphens/>
        <w:spacing w:before="240"/>
        <w:ind w:left="446"/>
        <w:contextualSpacing/>
      </w:pPr>
      <w:r w:rsidRPr="00E660A7">
        <w:t xml:space="preserve">Umbrellas’ position data </w:t>
      </w:r>
      <w:ins w:id="31" w:author="Aaron Becker" w:date="2016-03-05T16:42:00Z">
        <w:r w:rsidR="00E17948">
          <w:t xml:space="preserve">was first </w:t>
        </w:r>
      </w:ins>
      <w:r w:rsidRPr="00E660A7">
        <w:t>collected and</w:t>
      </w:r>
      <w:r>
        <w:t xml:space="preserve"> stored, then it can be used in</w:t>
      </w:r>
    </w:p>
    <w:p w14:paraId="34B26DC1" w14:textId="572ECEB5" w:rsidR="00A01BB8" w:rsidRDefault="00B82CA8" w:rsidP="00B64C2A">
      <w:pPr>
        <w:pStyle w:val="Figstyle"/>
        <w:numPr>
          <w:ilvl w:val="0"/>
          <w:numId w:val="0"/>
        </w:numPr>
        <w:suppressAutoHyphens/>
        <w:spacing w:before="240"/>
        <w:ind w:left="90"/>
        <w:contextualSpacing/>
      </w:pPr>
      <w:del w:id="32" w:author="Aaron Becker" w:date="2016-03-05T16:42:00Z">
        <w:r w:rsidRPr="00E660A7" w:rsidDel="00E17948">
          <w:delText>the step which we applying</w:delText>
        </w:r>
      </w:del>
      <w:ins w:id="33" w:author="Aaron Becker" w:date="2016-03-05T16:42:00Z">
        <w:r w:rsidR="00E17948">
          <w:t>by a</w:t>
        </w:r>
      </w:ins>
      <w:r w:rsidRPr="00E660A7">
        <w:t xml:space="preserve"> Kalman Fil</w:t>
      </w:r>
      <w:r>
        <w:t xml:space="preserve">ter to track </w:t>
      </w:r>
      <w:del w:id="34" w:author="Aaron Becker" w:date="2016-03-05T16:42:00Z">
        <w:r w:rsidDel="00E17948">
          <w:delText xml:space="preserve">their </w:delText>
        </w:r>
      </w:del>
      <w:ins w:id="35" w:author="Aaron Becker" w:date="2016-03-05T16:42:00Z">
        <w:r w:rsidR="00E17948">
          <w:t>the</w:t>
        </w:r>
        <w:r w:rsidR="00E17948">
          <w:t xml:space="preserve"> </w:t>
        </w:r>
      </w:ins>
      <w:r>
        <w:t>motion path</w:t>
      </w:r>
      <w:ins w:id="36" w:author="Aaron Becker" w:date="2016-03-05T16:42:00Z">
        <w:r w:rsidR="00E17948">
          <w:t>s</w:t>
        </w:r>
      </w:ins>
      <w:r>
        <w:t>.</w:t>
      </w:r>
      <w:ins w:id="37" w:author="Aaron Becker" w:date="2016-03-05T16:42:00Z">
        <w:r w:rsidR="00E17948">
          <w:t xml:space="preserve"> </w:t>
        </w:r>
      </w:ins>
      <w:del w:id="38" w:author="Aaron Becker" w:date="2016-03-05T16:43:00Z">
        <w:r w:rsidRPr="00E660A7" w:rsidDel="00E17948">
          <w:delText>Collect position data</w:delText>
        </w:r>
      </w:del>
    </w:p>
    <w:p w14:paraId="01195AC8" w14:textId="02C2A120" w:rsidR="0035199A" w:rsidRDefault="0035199A" w:rsidP="0035199A">
      <w:pPr>
        <w:pStyle w:val="Heading2"/>
        <w:rPr>
          <w:rStyle w:val="Hyperlink"/>
          <w:rFonts w:eastAsia="SimSun"/>
          <w:color w:val="auto"/>
          <w:sz w:val="18"/>
          <w:szCs w:val="18"/>
          <w:u w:val="none"/>
        </w:rPr>
      </w:pPr>
      <w:r>
        <w:rPr>
          <w:rStyle w:val="Hyperlink"/>
          <w:rFonts w:eastAsia="SimSun"/>
          <w:color w:val="auto"/>
          <w:sz w:val="18"/>
          <w:szCs w:val="18"/>
          <w:u w:val="none"/>
        </w:rPr>
        <w:lastRenderedPageBreak/>
        <w:t>Tracking umbrellas’ motion path</w:t>
      </w:r>
    </w:p>
    <w:p w14:paraId="788F96DA" w14:textId="5317480B" w:rsidR="00840223" w:rsidRPr="00E660A7" w:rsidRDefault="0035199A" w:rsidP="00840223">
      <w:pPr>
        <w:spacing w:after="120" w:line="228" w:lineRule="auto"/>
        <w:ind w:firstLine="288"/>
        <w:jc w:val="both"/>
      </w:pPr>
      <w:r w:rsidRPr="00E660A7">
        <w:t xml:space="preserve">To </w:t>
      </w:r>
      <w:r w:rsidR="003D123C">
        <w:t>detect</w:t>
      </w:r>
      <w:r w:rsidRPr="00E660A7">
        <w:t xml:space="preserve"> umbrella</w:t>
      </w:r>
      <w:r w:rsidR="003D123C">
        <w:t xml:space="preserve"> positions</w:t>
      </w:r>
      <w:r w:rsidRPr="00E660A7">
        <w:t xml:space="preserve"> and show how they moved, </w:t>
      </w:r>
      <w:del w:id="39" w:author="Aaron Becker" w:date="2016-03-05T16:44:00Z">
        <w:r w:rsidRPr="00E660A7" w:rsidDel="00E17948">
          <w:delText>those</w:delText>
        </w:r>
      </w:del>
      <w:r w:rsidRPr="00E660A7">
        <w:t xml:space="preserve"> umbrellas </w:t>
      </w:r>
      <w:ins w:id="40" w:author="Aaron Becker" w:date="2016-03-05T16:43:00Z">
        <w:r w:rsidR="00E17948">
          <w:t xml:space="preserve">are represented as a set of </w:t>
        </w:r>
      </w:ins>
      <w:del w:id="41" w:author="Aaron Becker" w:date="2016-03-05T16:43:00Z">
        <w:r w:rsidRPr="00E660A7" w:rsidDel="00E17948">
          <w:delText xml:space="preserve">can be seen as a bunch of </w:delText>
        </w:r>
      </w:del>
      <w:r w:rsidRPr="00E660A7">
        <w:t>circles</w:t>
      </w:r>
      <w:ins w:id="42" w:author="Aaron Becker" w:date="2016-03-05T16:43:00Z">
        <w:r w:rsidR="00E17948">
          <w:t xml:space="preserve"> with three parameters</w:t>
        </w:r>
      </w:ins>
      <w:r w:rsidRPr="00E660A7">
        <w:t xml:space="preserve">, </w:t>
      </w:r>
      <w:del w:id="43" w:author="Aaron Becker" w:date="2016-03-05T16:43:00Z">
        <w:r w:rsidRPr="00E660A7" w:rsidDel="00E17948">
          <w:delText xml:space="preserve">we have </w:delText>
        </w:r>
      </w:del>
      <w:r w:rsidRPr="00E660A7">
        <w:t xml:space="preserve">the center of a circle, and </w:t>
      </w:r>
      <w:del w:id="44" w:author="Aaron Becker" w:date="2016-03-05T16:43:00Z">
        <w:r w:rsidRPr="00E660A7" w:rsidDel="00E17948">
          <w:delText xml:space="preserve">then we set </w:delText>
        </w:r>
      </w:del>
      <w:r w:rsidRPr="00E660A7">
        <w:t xml:space="preserve">the </w:t>
      </w:r>
      <w:ins w:id="45" w:author="Aaron Becker" w:date="2016-03-05T16:43:00Z">
        <w:r w:rsidR="00E17948">
          <w:t xml:space="preserve">circle </w:t>
        </w:r>
      </w:ins>
      <w:r w:rsidRPr="00E660A7">
        <w:t>radius</w:t>
      </w:r>
      <w:del w:id="46" w:author="Aaron Becker" w:date="2016-03-05T16:43:00Z">
        <w:r w:rsidRPr="00E660A7" w:rsidDel="00E17948">
          <w:delText xml:space="preserve"> to draw the circle</w:delText>
        </w:r>
      </w:del>
      <w:r w:rsidRPr="00E660A7">
        <w:t xml:space="preserve">. </w:t>
      </w:r>
      <w:del w:id="47" w:author="Aaron Becker" w:date="2016-03-05T16:44:00Z">
        <w:r w:rsidRPr="00E660A7" w:rsidDel="00E17948">
          <w:delText xml:space="preserve">Here </w:delText>
        </w:r>
      </w:del>
      <w:ins w:id="48" w:author="Aaron Becker" w:date="2016-03-05T16:44:00Z">
        <w:r w:rsidR="00E17948">
          <w:t>The user interface uses</w:t>
        </w:r>
        <w:r w:rsidR="00E17948" w:rsidRPr="00E660A7">
          <w:t xml:space="preserve"> </w:t>
        </w:r>
      </w:ins>
      <w:del w:id="49" w:author="Aaron Becker" w:date="2016-03-05T16:44:00Z">
        <w:r w:rsidRPr="00E660A7" w:rsidDel="00E17948">
          <w:delText xml:space="preserve">we use </w:delText>
        </w:r>
      </w:del>
      <w:r w:rsidRPr="00E660A7">
        <w:t>two circles to evaluate how the umbrellas move</w:t>
      </w:r>
      <w:ins w:id="50" w:author="Aaron Becker" w:date="2016-03-05T16:44:00Z">
        <w:r w:rsidR="00E17948">
          <w:t xml:space="preserve"> that are</w:t>
        </w:r>
      </w:ins>
      <w:del w:id="51" w:author="Aaron Becker" w:date="2016-03-05T16:44:00Z">
        <w:r w:rsidRPr="00E660A7" w:rsidDel="00E17948">
          <w:delText>,</w:delText>
        </w:r>
      </w:del>
      <w:r w:rsidRPr="00E660A7">
        <w:t xml:space="preserve"> green </w:t>
      </w:r>
      <w:del w:id="52" w:author="Aaron Becker" w:date="2016-03-05T16:44:00Z">
        <w:r w:rsidRPr="00E660A7" w:rsidDel="00E17948">
          <w:delText xml:space="preserve">one </w:delText>
        </w:r>
      </w:del>
      <w:r w:rsidRPr="00E660A7">
        <w:t>and red</w:t>
      </w:r>
      <w:del w:id="53" w:author="Aaron Becker" w:date="2016-03-05T16:45:00Z">
        <w:r w:rsidRPr="00E660A7" w:rsidDel="00E17948">
          <w:delText xml:space="preserve"> one</w:delText>
        </w:r>
      </w:del>
      <w:r w:rsidRPr="00E660A7">
        <w:t xml:space="preserve">. </w:t>
      </w:r>
      <w:ins w:id="54" w:author="Aaron Becker" w:date="2016-03-05T16:45:00Z">
        <w:r w:rsidR="00E17948">
          <w:t>The g</w:t>
        </w:r>
      </w:ins>
      <w:del w:id="55" w:author="Aaron Becker" w:date="2016-03-05T16:45:00Z">
        <w:r w:rsidRPr="00E660A7" w:rsidDel="00E17948">
          <w:delText>G</w:delText>
        </w:r>
      </w:del>
      <w:r w:rsidRPr="00E660A7">
        <w:t xml:space="preserve">reen </w:t>
      </w:r>
      <w:ins w:id="56" w:author="Aaron Becker" w:date="2016-03-05T16:45:00Z">
        <w:r w:rsidR="00E17948">
          <w:t>circle</w:t>
        </w:r>
      </w:ins>
      <w:del w:id="57" w:author="Aaron Becker" w:date="2016-03-05T16:45:00Z">
        <w:r w:rsidRPr="00E660A7" w:rsidDel="00E17948">
          <w:delText>one</w:delText>
        </w:r>
      </w:del>
      <w:r w:rsidRPr="00E660A7">
        <w:t xml:space="preserve"> </w:t>
      </w:r>
      <w:del w:id="58" w:author="Aaron Becker" w:date="2016-03-05T16:45:00Z">
        <w:r w:rsidRPr="00E660A7" w:rsidDel="00E17948">
          <w:delText>can be seen a</w:delText>
        </w:r>
      </w:del>
      <w:ins w:id="59" w:author="Aaron Becker" w:date="2016-03-05T16:45:00Z">
        <w:r w:rsidR="00E17948">
          <w:t>i</w:t>
        </w:r>
      </w:ins>
      <w:r w:rsidRPr="00E660A7">
        <w:t>s the observed</w:t>
      </w:r>
      <w:r>
        <w:t xml:space="preserve"> p</w:t>
      </w:r>
      <w:r w:rsidRPr="00E660A7">
        <w:t xml:space="preserve">osition of umbrella and the red </w:t>
      </w:r>
      <w:del w:id="60" w:author="Aaron Becker" w:date="2016-03-05T16:45:00Z">
        <w:r w:rsidRPr="00E660A7" w:rsidDel="00E17948">
          <w:delText xml:space="preserve">one </w:delText>
        </w:r>
      </w:del>
      <w:ins w:id="61" w:author="Aaron Becker" w:date="2016-03-05T16:45:00Z">
        <w:r w:rsidR="00E17948">
          <w:t>circle</w:t>
        </w:r>
        <w:r w:rsidR="00E17948" w:rsidRPr="00E660A7">
          <w:t xml:space="preserve"> </w:t>
        </w:r>
      </w:ins>
      <w:r w:rsidRPr="00E660A7">
        <w:t>is the estimated position which is calculated after apply</w:t>
      </w:r>
      <w:ins w:id="62" w:author="Aaron Becker" w:date="2016-03-05T16:45:00Z">
        <w:r w:rsidR="00E17948">
          <w:t>ing</w:t>
        </w:r>
      </w:ins>
      <w:r w:rsidRPr="00E660A7">
        <w:t xml:space="preserve"> the </w:t>
      </w:r>
      <w:proofErr w:type="spellStart"/>
      <w:r w:rsidRPr="00E660A7">
        <w:t>Kalman</w:t>
      </w:r>
      <w:proofErr w:type="spellEnd"/>
      <w:r w:rsidRPr="00E660A7">
        <w:t xml:space="preserve"> Filter, </w:t>
      </w:r>
      <w:del w:id="63" w:author="Aaron Becker" w:date="2016-03-05T16:45:00Z">
        <w:r w:rsidR="006F4835" w:rsidDel="00E17948">
          <w:delText>by the result we get showing</w:delText>
        </w:r>
      </w:del>
      <w:ins w:id="64" w:author="Aaron Becker" w:date="2016-03-05T16:45:00Z">
        <w:r w:rsidR="00E17948">
          <w:t>giving the result shown in</w:t>
        </w:r>
      </w:ins>
      <w:r w:rsidR="006F4835">
        <w:t xml:space="preserve"> </w:t>
      </w:r>
      <w:del w:id="65" w:author="Aaron Becker" w:date="2016-03-05T16:45:00Z">
        <w:r w:rsidR="006F4835" w:rsidDel="00E17948">
          <w:delText xml:space="preserve">at </w:delText>
        </w:r>
      </w:del>
      <w:r w:rsidR="006F4835">
        <w:t xml:space="preserve">Fig. 3, </w:t>
      </w:r>
      <w:del w:id="66" w:author="Aaron Becker" w:date="2016-03-05T16:45:00Z">
        <w:r w:rsidRPr="00E660A7" w:rsidDel="00E17948">
          <w:delText>we can</w:delText>
        </w:r>
        <w:r w:rsidDel="00E17948">
          <w:delText xml:space="preserve"> see</w:delText>
        </w:r>
        <w:r w:rsidR="006F4835" w:rsidDel="00E17948">
          <w:delText xml:space="preserve"> these</w:delText>
        </w:r>
      </w:del>
      <w:ins w:id="67" w:author="Aaron Becker" w:date="2016-03-05T16:45:00Z">
        <w:r w:rsidR="00E17948">
          <w:t>which shows that</w:t>
        </w:r>
      </w:ins>
      <w:r w:rsidR="006F4835">
        <w:t xml:space="preserve"> </w:t>
      </w:r>
      <w:ins w:id="68" w:author="Aaron Becker" w:date="2016-03-05T16:45:00Z">
        <w:r w:rsidR="00E17948">
          <w:t xml:space="preserve">the </w:t>
        </w:r>
      </w:ins>
      <w:r w:rsidR="006F4835">
        <w:t xml:space="preserve">two circles </w:t>
      </w:r>
      <w:del w:id="69" w:author="Aaron Becker" w:date="2016-03-05T16:45:00Z">
        <w:r w:rsidR="006F4835" w:rsidDel="00E17948">
          <w:delText xml:space="preserve">are highly </w:delText>
        </w:r>
      </w:del>
      <w:r w:rsidR="006F4835">
        <w:t>overlap</w:t>
      </w:r>
      <w:ins w:id="70" w:author="Aaron Becker" w:date="2016-03-05T16:45:00Z">
        <w:r w:rsidR="00E17948">
          <w:t xml:space="preserve"> well</w:t>
        </w:r>
      </w:ins>
      <w:del w:id="71" w:author="Aaron Becker" w:date="2016-03-05T16:45:00Z">
        <w:r w:rsidR="006F4835" w:rsidDel="00E17948">
          <w:delText>ped</w:delText>
        </w:r>
      </w:del>
      <w:r w:rsidR="006F4835">
        <w:t xml:space="preserve">, which </w:t>
      </w:r>
      <w:del w:id="72" w:author="Aaron Becker" w:date="2016-03-05T16:46:00Z">
        <w:r w:rsidR="006F4835" w:rsidDel="00E17948">
          <w:delText xml:space="preserve">means </w:delText>
        </w:r>
      </w:del>
      <w:ins w:id="73" w:author="Aaron Becker" w:date="2016-03-05T16:46:00Z">
        <w:r w:rsidR="00E17948">
          <w:t>indicates</w:t>
        </w:r>
        <w:r w:rsidR="00E17948">
          <w:t xml:space="preserve"> </w:t>
        </w:r>
      </w:ins>
      <w:r w:rsidR="006F4835">
        <w:t xml:space="preserve">the algorithm </w:t>
      </w:r>
      <w:ins w:id="74" w:author="Aaron Becker" w:date="2016-03-05T16:45:00Z">
        <w:r w:rsidR="00E17948">
          <w:t>is working.</w:t>
        </w:r>
      </w:ins>
      <w:del w:id="75" w:author="Aaron Becker" w:date="2016-03-05T16:45:00Z">
        <w:r w:rsidR="006F4835" w:rsidDel="00E17948">
          <w:delText>we used works!</w:delText>
        </w:r>
      </w:del>
    </w:p>
    <w:p w14:paraId="1258479B" w14:textId="23D27CBD" w:rsidR="00086394" w:rsidRDefault="002357C0" w:rsidP="008B1584">
      <w:pPr>
        <w:pStyle w:val="Figstyle"/>
        <w:spacing w:before="240"/>
        <w:ind w:left="446"/>
      </w:pPr>
      <w:r>
        <w:t xml:space="preserve"> Applying Kalman filter tracking umbrella</w:t>
      </w:r>
    </w:p>
    <w:p w14:paraId="0155BCBE" w14:textId="630A3BC8" w:rsidR="00840223" w:rsidRDefault="00E17948" w:rsidP="00840223">
      <w:pPr>
        <w:spacing w:after="120" w:line="228" w:lineRule="auto"/>
        <w:ind w:firstLine="288"/>
        <w:jc w:val="both"/>
      </w:pPr>
      <w:ins w:id="76" w:author="Aaron Becker" w:date="2016-03-05T16:46:00Z">
        <w:r>
          <w:t>Fig. 4 shows</w:t>
        </w:r>
      </w:ins>
      <w:del w:id="77" w:author="Aaron Becker" w:date="2016-03-05T16:46:00Z">
        <w:r w:rsidR="007A6802" w:rsidRPr="00E660A7" w:rsidDel="00E17948">
          <w:delText>Besides get the output video shows the umbrellas are being tracking, we also get two other output images, the first is a plot</w:delText>
        </w:r>
      </w:del>
      <w:r w:rsidR="007A6802" w:rsidRPr="00E660A7">
        <w:t xml:space="preserve"> of </w:t>
      </w:r>
      <w:r w:rsidR="007A6802" w:rsidRPr="00FC3721">
        <w:rPr>
          <w:i/>
        </w:rPr>
        <w:t>x</w:t>
      </w:r>
      <w:r w:rsidR="007A6802" w:rsidRPr="00E660A7">
        <w:t xml:space="preserve"> and </w:t>
      </w:r>
      <w:r w:rsidR="007A6802" w:rsidRPr="00FC3721">
        <w:rPr>
          <w:i/>
        </w:rPr>
        <w:t>y</w:t>
      </w:r>
      <w:r w:rsidR="007A6802" w:rsidRPr="00E660A7">
        <w:t xml:space="preserve"> position </w:t>
      </w:r>
      <w:ins w:id="78" w:author="Aaron Becker" w:date="2016-03-05T16:46:00Z">
        <w:r>
          <w:t xml:space="preserve">of two umbrellas </w:t>
        </w:r>
      </w:ins>
      <w:r w:rsidR="007A6802" w:rsidRPr="00E660A7">
        <w:t xml:space="preserve">as a function of time with the lines drawn in the correct colors of the umbrellas, </w:t>
      </w:r>
      <w:del w:id="79" w:author="Aaron Becker" w:date="2016-03-05T16:46:00Z">
        <w:r w:rsidR="007A6802" w:rsidRPr="00E660A7" w:rsidDel="00E17948">
          <w:delText>another plot</w:delText>
        </w:r>
      </w:del>
      <w:ins w:id="80" w:author="Aaron Becker" w:date="2016-03-05T16:46:00Z">
        <w:r>
          <w:t>Fig. 5</w:t>
        </w:r>
      </w:ins>
      <w:r w:rsidR="007A6802" w:rsidRPr="00E660A7">
        <w:t xml:space="preserve"> </w:t>
      </w:r>
      <w:del w:id="81" w:author="Aaron Becker" w:date="2016-03-05T16:46:00Z">
        <w:r w:rsidR="007A6802" w:rsidRPr="00E660A7" w:rsidDel="00E17948">
          <w:delText>is of</w:delText>
        </w:r>
      </w:del>
      <w:ins w:id="82" w:author="Aaron Becker" w:date="2016-03-05T16:46:00Z">
        <w:r>
          <w:t>shows the</w:t>
        </w:r>
      </w:ins>
      <w:r w:rsidR="007A6802" w:rsidRPr="00E660A7">
        <w:t xml:space="preserve"> </w:t>
      </w:r>
      <w:r w:rsidR="007A6802" w:rsidRPr="00FC3721">
        <w:rPr>
          <w:i/>
        </w:rPr>
        <w:t>x</w:t>
      </w:r>
      <w:r w:rsidR="007A6802" w:rsidRPr="00E660A7">
        <w:t xml:space="preserve"> and </w:t>
      </w:r>
      <w:r w:rsidR="007A6802" w:rsidRPr="00FC3721">
        <w:rPr>
          <w:i/>
        </w:rPr>
        <w:t>y</w:t>
      </w:r>
      <w:r w:rsidR="007A6802" w:rsidRPr="00E660A7">
        <w:t xml:space="preserve"> velocity as a function of time with the lines drawn in the correct colors of the umbrellas</w:t>
      </w:r>
      <w:r w:rsidR="00A01BB8">
        <w:t xml:space="preserve">. </w:t>
      </w:r>
      <w:del w:id="83" w:author="Aaron Becker" w:date="2016-03-05T16:47:00Z">
        <w:r w:rsidR="007A6802" w:rsidRPr="00E660A7" w:rsidDel="00E17948">
          <w:delText xml:space="preserve">Get </w:delText>
        </w:r>
      </w:del>
      <w:ins w:id="84" w:author="Aaron Becker" w:date="2016-03-05T16:47:00Z">
        <w:r>
          <w:t>From</w:t>
        </w:r>
        <w:r w:rsidRPr="00E660A7">
          <w:t xml:space="preserve"> </w:t>
        </w:r>
      </w:ins>
      <w:r w:rsidR="007A6802" w:rsidRPr="00E660A7">
        <w:t xml:space="preserve">the plot of </w:t>
      </w:r>
      <w:r w:rsidR="007A6802" w:rsidRPr="00FC3721">
        <w:rPr>
          <w:i/>
        </w:rPr>
        <w:t>x</w:t>
      </w:r>
      <w:r w:rsidR="007A6802" w:rsidRPr="00E660A7">
        <w:t xml:space="preserve"> and </w:t>
      </w:r>
      <w:r w:rsidR="007A6802" w:rsidRPr="00FC3721">
        <w:rPr>
          <w:i/>
        </w:rPr>
        <w:t>y</w:t>
      </w:r>
      <w:r w:rsidR="007A6802" w:rsidRPr="00E660A7">
        <w:t xml:space="preserve"> position, </w:t>
      </w:r>
      <w:r w:rsidR="00ED640D">
        <w:t>we</w:t>
      </w:r>
      <w:r w:rsidR="007A6802" w:rsidRPr="00E660A7">
        <w:t xml:space="preserve"> used the umbrella’s position data, every time the umbrella moves from this frame to another, there will be a displacement distance on both </w:t>
      </w:r>
      <w:r w:rsidR="007A6802" w:rsidRPr="00FC3721">
        <w:rPr>
          <w:i/>
        </w:rPr>
        <w:t>x</w:t>
      </w:r>
      <w:r w:rsidR="007A6802" w:rsidRPr="00E660A7">
        <w:t xml:space="preserve"> and </w:t>
      </w:r>
      <w:r w:rsidR="007A6802" w:rsidRPr="00FC3721">
        <w:rPr>
          <w:i/>
        </w:rPr>
        <w:t>y</w:t>
      </w:r>
      <w:r w:rsidR="007A6802" w:rsidRPr="00E660A7">
        <w:t xml:space="preserve"> direction, so the </w:t>
      </w:r>
      <w:r w:rsidR="007A6802" w:rsidRPr="00FC3721">
        <w:rPr>
          <w:i/>
        </w:rPr>
        <w:t>x</w:t>
      </w:r>
      <w:r w:rsidR="007A6802" w:rsidRPr="00E660A7">
        <w:t xml:space="preserve"> and </w:t>
      </w:r>
      <w:r w:rsidR="007A6802" w:rsidRPr="00FC3721">
        <w:rPr>
          <w:i/>
        </w:rPr>
        <w:t xml:space="preserve">y </w:t>
      </w:r>
      <w:r w:rsidR="007A6802" w:rsidRPr="00E660A7">
        <w:t>position are updated</w:t>
      </w:r>
      <w:ins w:id="85" w:author="Aaron Becker" w:date="2016-03-05T16:47:00Z">
        <w:r>
          <w:t xml:space="preserve">. </w:t>
        </w:r>
      </w:ins>
      <w:del w:id="86" w:author="Aaron Becker" w:date="2016-03-05T16:47:00Z">
        <w:r w:rsidR="007A6802" w:rsidRPr="00E660A7" w:rsidDel="00E17948">
          <w:delText xml:space="preserve">, so I can get the plot shows how their </w:delText>
        </w:r>
        <w:r w:rsidR="007A6802" w:rsidRPr="00FC3721" w:rsidDel="00E17948">
          <w:rPr>
            <w:i/>
          </w:rPr>
          <w:delText>x</w:delText>
        </w:r>
        <w:r w:rsidR="007A6802" w:rsidRPr="00E660A7" w:rsidDel="00E17948">
          <w:delText xml:space="preserve"> and </w:delText>
        </w:r>
        <w:r w:rsidR="007A6802" w:rsidRPr="00FC3721" w:rsidDel="00E17948">
          <w:rPr>
            <w:i/>
          </w:rPr>
          <w:delText>y</w:delText>
        </w:r>
        <w:r w:rsidR="007A6802" w:rsidRPr="00E660A7" w:rsidDel="00E17948">
          <w:delText xml:space="preserve"> location changes. We can see how the umbrellas’ position and color change with time in Fig.</w:delText>
        </w:r>
        <w:r w:rsidR="00B64C2A" w:rsidDel="00E17948">
          <w:delText>4</w:delText>
        </w:r>
      </w:del>
    </w:p>
    <w:p w14:paraId="600B657C" w14:textId="42297FAF" w:rsidR="002357C0" w:rsidRPr="00E660A7" w:rsidRDefault="002357C0" w:rsidP="00B64C2A">
      <w:pPr>
        <w:pStyle w:val="Figstyle"/>
        <w:spacing w:before="240"/>
        <w:ind w:left="446"/>
      </w:pPr>
      <w:r>
        <w:t xml:space="preserve"> </w:t>
      </w:r>
      <w:r w:rsidRPr="00E17948">
        <w:t>Change</w:t>
      </w:r>
      <w:del w:id="87" w:author="Aaron Becker" w:date="2016-03-05T16:20:00Z">
        <w:r w:rsidRPr="00E17948" w:rsidDel="00E17948">
          <w:delText>ment</w:delText>
        </w:r>
      </w:del>
      <w:r>
        <w:t xml:space="preserve"> of</w:t>
      </w:r>
      <w:ins w:id="88" w:author="Aaron Becker" w:date="2016-03-05T16:42:00Z">
        <w:r w:rsidR="00E17948">
          <w:t xml:space="preserve"> two</w:t>
        </w:r>
      </w:ins>
      <w:r>
        <w:t xml:space="preserve"> umbrellas’ position and color</w:t>
      </w:r>
      <w:ins w:id="89" w:author="Aaron Becker" w:date="2016-03-05T16:42:00Z">
        <w:r w:rsidR="00E17948">
          <w:t xml:space="preserve"> as a function of time</w:t>
        </w:r>
      </w:ins>
    </w:p>
    <w:p w14:paraId="43F7EACC" w14:textId="22858AE2" w:rsidR="007A6802" w:rsidRDefault="00840223" w:rsidP="007A6802">
      <w:pPr>
        <w:spacing w:after="120" w:line="228" w:lineRule="auto"/>
        <w:ind w:firstLine="288"/>
        <w:jc w:val="both"/>
      </w:pPr>
      <w:r>
        <w:rPr>
          <w:noProof/>
        </w:rPr>
        <mc:AlternateContent>
          <mc:Choice Requires="wps">
            <w:drawing>
              <wp:anchor distT="45720" distB="45720" distL="114300" distR="114300" simplePos="0" relativeHeight="251646976" behindDoc="0" locked="0" layoutInCell="1" allowOverlap="1" wp14:anchorId="5C6F883A" wp14:editId="78626853">
                <wp:simplePos x="0" y="0"/>
                <wp:positionH relativeFrom="column">
                  <wp:posOffset>3429000</wp:posOffset>
                </wp:positionH>
                <wp:positionV relativeFrom="paragraph">
                  <wp:posOffset>0</wp:posOffset>
                </wp:positionV>
                <wp:extent cx="3185160" cy="2407920"/>
                <wp:effectExtent l="0" t="0" r="15240" b="1143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407920"/>
                        </a:xfrm>
                        <a:prstGeom prst="rect">
                          <a:avLst/>
                        </a:prstGeom>
                        <a:solidFill>
                          <a:srgbClr val="FFFFFF"/>
                        </a:solidFill>
                        <a:ln w="9525">
                          <a:solidFill>
                            <a:srgbClr val="000000"/>
                          </a:solidFill>
                          <a:miter lim="800000"/>
                          <a:headEnd/>
                          <a:tailEnd/>
                        </a:ln>
                      </wps:spPr>
                      <wps:txbx>
                        <w:txbxContent>
                          <w:p w14:paraId="22D20D53" w14:textId="785F0084" w:rsidR="00BD5B7B" w:rsidRDefault="00BD5B7B" w:rsidP="00840223">
                            <w:r>
                              <w:rPr>
                                <w:noProof/>
                              </w:rPr>
                              <w:drawing>
                                <wp:inline distT="0" distB="0" distL="0" distR="0" wp14:anchorId="6FA3C3E2" wp14:editId="383D25DB">
                                  <wp:extent cx="2979420" cy="23545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22.png"/>
                                          <pic:cNvPicPr/>
                                        </pic:nvPicPr>
                                        <pic:blipFill>
                                          <a:blip r:embed="rId15">
                                            <a:extLst>
                                              <a:ext uri="{28A0092B-C50C-407E-A947-70E740481C1C}">
                                                <a14:useLocalDpi xmlns:a14="http://schemas.microsoft.com/office/drawing/2010/main" val="0"/>
                                              </a:ext>
                                            </a:extLst>
                                          </a:blip>
                                          <a:stretch>
                                            <a:fillRect/>
                                          </a:stretch>
                                        </pic:blipFill>
                                        <pic:spPr>
                                          <a:xfrm>
                                            <a:off x="0" y="0"/>
                                            <a:ext cx="2979420" cy="2354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6F883A" id="_x0000_s1032" type="#_x0000_t202" style="position:absolute;left:0;text-align:left;margin-left:270pt;margin-top:0;width:250.8pt;height:189.6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MyKAIAAE0EAAAOAAAAZHJzL2Uyb0RvYy54bWysVNuO2yAQfa/Uf0C8N740yS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">
                <v:textbox>
                  <w:txbxContent>
                    <w:p w14:paraId="22D20D53" w14:textId="785F0084" w:rsidR="00BD5B7B" w:rsidRDefault="00BD5B7B" w:rsidP="00840223">
                      <w:r>
                        <w:rPr>
                          <w:noProof/>
                          <w:lang w:eastAsia="zh-CN"/>
                        </w:rPr>
                        <w:drawing>
                          <wp:inline distT="0" distB="0" distL="0" distR="0" wp14:anchorId="6FA3C3E2" wp14:editId="383D25DB">
                            <wp:extent cx="2979420" cy="23545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22.png"/>
                                    <pic:cNvPicPr/>
                                  </pic:nvPicPr>
                                  <pic:blipFill>
                                    <a:blip r:embed="rId16">
                                      <a:extLst>
                                        <a:ext uri="{28A0092B-C50C-407E-A947-70E740481C1C}">
                                          <a14:useLocalDpi xmlns:a14="http://schemas.microsoft.com/office/drawing/2010/main" val="0"/>
                                        </a:ext>
                                      </a:extLst>
                                    </a:blip>
                                    <a:stretch>
                                      <a:fillRect/>
                                    </a:stretch>
                                  </pic:blipFill>
                                  <pic:spPr>
                                    <a:xfrm>
                                      <a:off x="0" y="0"/>
                                      <a:ext cx="2979420" cy="2354580"/>
                                    </a:xfrm>
                                    <a:prstGeom prst="rect">
                                      <a:avLst/>
                                    </a:prstGeom>
                                  </pic:spPr>
                                </pic:pic>
                              </a:graphicData>
                            </a:graphic>
                          </wp:inline>
                        </w:drawing>
                      </w:r>
                    </w:p>
                  </w:txbxContent>
                </v:textbox>
                <w10:wrap type="square"/>
              </v:shape>
            </w:pict>
          </mc:Fallback>
        </mc:AlternateContent>
      </w:r>
      <w:r w:rsidR="007A6802" w:rsidRPr="00E660A7">
        <w:t xml:space="preserve">Similarly, </w:t>
      </w:r>
      <w:r w:rsidR="00AE0B37">
        <w:t>the</w:t>
      </w:r>
      <w:r w:rsidR="00A62459" w:rsidRPr="00E660A7">
        <w:t xml:space="preserve"> </w:t>
      </w:r>
      <w:r w:rsidR="007A6802" w:rsidRPr="00FC3721">
        <w:rPr>
          <w:i/>
        </w:rPr>
        <w:t>x</w:t>
      </w:r>
      <w:r w:rsidR="007A6802" w:rsidRPr="00E660A7">
        <w:t xml:space="preserve"> and </w:t>
      </w:r>
      <w:r w:rsidR="007A6802" w:rsidRPr="00FC3721">
        <w:rPr>
          <w:i/>
        </w:rPr>
        <w:t>y</w:t>
      </w:r>
      <w:r w:rsidR="007A6802" w:rsidRPr="00E660A7">
        <w:t xml:space="preserve"> </w:t>
      </w:r>
      <w:r w:rsidR="005A4AC3" w:rsidRPr="00E660A7">
        <w:t>velocit</w:t>
      </w:r>
      <w:r w:rsidR="005A4AC3">
        <w:t>ies</w:t>
      </w:r>
      <w:r w:rsidR="005A4AC3" w:rsidRPr="00E660A7">
        <w:t>,</w:t>
      </w:r>
      <w:r w:rsidR="005A4AC3">
        <w:t xml:space="preserve"> is</w:t>
      </w:r>
      <w:r w:rsidR="00AE0B37">
        <w:t xml:space="preserve"> obtained by approximating </w:t>
      </w:r>
      <w:r w:rsidR="005A4AC3">
        <w:t>motion</w:t>
      </w:r>
      <w:r w:rsidR="00AE0B37">
        <w:t xml:space="preserve"> as a straight-line movement between successive frames and dividing the distance travelled by time</w:t>
      </w:r>
      <w:r w:rsidR="005A4AC3">
        <w:t>.</w:t>
      </w:r>
      <w:r w:rsidR="007A6802" w:rsidRPr="00E660A7">
        <w:t xml:space="preserve"> </w:t>
      </w:r>
    </w:p>
    <w:p w14:paraId="67058C05" w14:textId="3E7EDDB0" w:rsidR="00F55335" w:rsidRDefault="00F55335" w:rsidP="00F55335">
      <w:pPr>
        <w:pStyle w:val="Heading2"/>
      </w:pPr>
      <w:r>
        <w:lastRenderedPageBreak/>
        <w:t>Data analysi</w:t>
      </w:r>
      <w:r w:rsidR="00A62459">
        <w:t>s</w:t>
      </w:r>
    </w:p>
    <w:p w14:paraId="7449F7FC" w14:textId="575047B2" w:rsidR="00F55335" w:rsidRPr="00F55335" w:rsidRDefault="00DF060D" w:rsidP="00F55335">
      <w:pPr>
        <w:pStyle w:val="Style1body"/>
      </w:pPr>
      <w:r>
        <w:t xml:space="preserve">Given the </w:t>
      </w:r>
      <w:r w:rsidR="00F55335">
        <w:t xml:space="preserve">motion path </w:t>
      </w:r>
      <w:r>
        <w:t>of each umbrella</w:t>
      </w:r>
      <w:r w:rsidR="00F55335">
        <w:t>, we want to know more details about th</w:t>
      </w:r>
      <w:r>
        <w:t>e</w:t>
      </w:r>
      <w:r w:rsidR="00F55335">
        <w:t xml:space="preserve"> crowd, whether they performed well under the vocal command,</w:t>
      </w:r>
      <w:r>
        <w:t xml:space="preserve"> and</w:t>
      </w:r>
      <w:r w:rsidR="00F55335">
        <w:t xml:space="preserve"> whether the</w:t>
      </w:r>
      <w:r>
        <w:t xml:space="preserve"> swarm learns to better follow the directions of the vocal commands.</w:t>
      </w:r>
    </w:p>
    <w:p w14:paraId="5CD77F97" w14:textId="76713E20" w:rsidR="00F55335" w:rsidRDefault="00DF060D" w:rsidP="00F55335">
      <w:pPr>
        <w:pStyle w:val="Heading3"/>
      </w:pPr>
      <w:r>
        <w:t>Crowd response to a command to change color</w:t>
      </w:r>
    </w:p>
    <w:p w14:paraId="2F8A26E4" w14:textId="250640CF" w:rsidR="00840223" w:rsidRDefault="00840223" w:rsidP="00840223">
      <w:pPr>
        <w:pStyle w:val="Style1body"/>
      </w:pPr>
      <w:r>
        <w:rPr>
          <w:noProof/>
        </w:rPr>
        <mc:AlternateContent>
          <mc:Choice Requires="wps">
            <w:drawing>
              <wp:anchor distT="45720" distB="45720" distL="114300" distR="114300" simplePos="0" relativeHeight="251643904" behindDoc="0" locked="0" layoutInCell="1" allowOverlap="1" wp14:anchorId="78B05780" wp14:editId="03EFD92B">
                <wp:simplePos x="0" y="0"/>
                <wp:positionH relativeFrom="column">
                  <wp:posOffset>-1270</wp:posOffset>
                </wp:positionH>
                <wp:positionV relativeFrom="paragraph">
                  <wp:posOffset>963295</wp:posOffset>
                </wp:positionV>
                <wp:extent cx="3185160" cy="2407920"/>
                <wp:effectExtent l="0" t="0" r="15240" b="1143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407920"/>
                        </a:xfrm>
                        <a:prstGeom prst="rect">
                          <a:avLst/>
                        </a:prstGeom>
                        <a:solidFill>
                          <a:srgbClr val="FFFFFF"/>
                        </a:solidFill>
                        <a:ln w="9525">
                          <a:solidFill>
                            <a:srgbClr val="000000"/>
                          </a:solidFill>
                          <a:miter lim="800000"/>
                          <a:headEnd/>
                          <a:tailEnd/>
                        </a:ln>
                      </wps:spPr>
                      <wps:txbx>
                        <w:txbxContent>
                          <w:p w14:paraId="4B219F90" w14:textId="1C6DE99D" w:rsidR="00BD5B7B" w:rsidRDefault="00BD5B7B" w:rsidP="00840223">
                            <w:r>
                              <w:rPr>
                                <w:noProof/>
                              </w:rPr>
                              <w:drawing>
                                <wp:inline distT="0" distB="0" distL="0" distR="0" wp14:anchorId="3FA7E535" wp14:editId="404FF22C">
                                  <wp:extent cx="2993390" cy="23527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4.png"/>
                                          <pic:cNvPicPr/>
                                        </pic:nvPicPr>
                                        <pic:blipFill>
                                          <a:blip r:embed="rId17">
                                            <a:extLst>
                                              <a:ext uri="{28A0092B-C50C-407E-A947-70E740481C1C}">
                                                <a14:useLocalDpi xmlns:a14="http://schemas.microsoft.com/office/drawing/2010/main" val="0"/>
                                              </a:ext>
                                            </a:extLst>
                                          </a:blip>
                                          <a:stretch>
                                            <a:fillRect/>
                                          </a:stretch>
                                        </pic:blipFill>
                                        <pic:spPr>
                                          <a:xfrm>
                                            <a:off x="0" y="0"/>
                                            <a:ext cx="2993390" cy="23527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B05780" id="_x0000_s1033" type="#_x0000_t202" style="position:absolute;left:0;text-align:left;margin-left:-.1pt;margin-top:75.85pt;width:250.8pt;height:189.6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">
                <v:textbox>
                  <w:txbxContent>
                    <w:p w14:paraId="4B219F90" w14:textId="1C6DE99D" w:rsidR="00BD5B7B" w:rsidRDefault="00BD5B7B" w:rsidP="00840223">
                      <w:r>
                        <w:rPr>
                          <w:noProof/>
                          <w:lang w:eastAsia="zh-CN"/>
                        </w:rPr>
                        <w:drawing>
                          <wp:inline distT="0" distB="0" distL="0" distR="0" wp14:anchorId="3FA7E535" wp14:editId="404FF22C">
                            <wp:extent cx="2993390" cy="23527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4.png"/>
                                    <pic:cNvPicPr/>
                                  </pic:nvPicPr>
                                  <pic:blipFill>
                                    <a:blip r:embed="rId18">
                                      <a:extLst>
                                        <a:ext uri="{28A0092B-C50C-407E-A947-70E740481C1C}">
                                          <a14:useLocalDpi xmlns:a14="http://schemas.microsoft.com/office/drawing/2010/main" val="0"/>
                                        </a:ext>
                                      </a:extLst>
                                    </a:blip>
                                    <a:stretch>
                                      <a:fillRect/>
                                    </a:stretch>
                                  </pic:blipFill>
                                  <pic:spPr>
                                    <a:xfrm>
                                      <a:off x="0" y="0"/>
                                      <a:ext cx="2993390" cy="2352717"/>
                                    </a:xfrm>
                                    <a:prstGeom prst="rect">
                                      <a:avLst/>
                                    </a:prstGeom>
                                  </pic:spPr>
                                </pic:pic>
                              </a:graphicData>
                            </a:graphic>
                          </wp:inline>
                        </w:drawing>
                      </w:r>
                    </w:p>
                  </w:txbxContent>
                </v:textbox>
                <w10:wrap type="square"/>
              </v:shape>
            </w:pict>
          </mc:Fallback>
        </mc:AlternateContent>
      </w:r>
      <w:r w:rsidR="008A4EC6">
        <w:t xml:space="preserve">In the video, there are </w:t>
      </w:r>
      <w:r w:rsidR="00DF060D">
        <w:t>several</w:t>
      </w:r>
      <w:r w:rsidR="008A4EC6">
        <w:t xml:space="preserve"> vocal commands which required people </w:t>
      </w:r>
      <w:r w:rsidR="003D123C">
        <w:t xml:space="preserve">to change </w:t>
      </w:r>
      <w:r w:rsidR="008A4EC6">
        <w:t>their umbrellas’ color</w:t>
      </w:r>
      <w:r w:rsidR="003D123C">
        <w:t>.</w:t>
      </w:r>
      <w:r w:rsidR="008A4EC6">
        <w:t xml:space="preserve"> </w:t>
      </w:r>
      <w:r w:rsidR="003D123C">
        <w:t>C</w:t>
      </w:r>
      <w:r w:rsidR="008A4EC6">
        <w:t xml:space="preserve">ommands </w:t>
      </w:r>
      <w:r w:rsidR="00DF060D">
        <w:t>includ</w:t>
      </w:r>
      <w:r w:rsidR="003D123C">
        <w:t>ed</w:t>
      </w:r>
      <w:r w:rsidR="00DF060D">
        <w:t xml:space="preserve"> </w:t>
      </w:r>
      <w:r w:rsidR="008A4EC6">
        <w:t>“</w:t>
      </w:r>
      <w:r w:rsidR="008A4EC6" w:rsidRPr="00115D47">
        <w:rPr>
          <w:i/>
        </w:rPr>
        <w:t>I want everybody to turn them red</w:t>
      </w:r>
      <w:r w:rsidR="008A4EC6">
        <w:t>”</w:t>
      </w:r>
      <w:r w:rsidR="009A323F">
        <w:t>, and</w:t>
      </w:r>
      <w:r w:rsidR="00DF060D">
        <w:t xml:space="preserve"> </w:t>
      </w:r>
      <w:r w:rsidR="008A4EC6">
        <w:t>“</w:t>
      </w:r>
      <w:r w:rsidR="00E814FB" w:rsidRPr="00115D47">
        <w:rPr>
          <w:i/>
        </w:rPr>
        <w:t>Now turn the red off</w:t>
      </w:r>
      <w:r w:rsidR="00DF060D" w:rsidRPr="00115D47">
        <w:rPr>
          <w:i/>
        </w:rPr>
        <w:t>.</w:t>
      </w:r>
      <w:r w:rsidR="00E814FB" w:rsidRPr="00115D47">
        <w:rPr>
          <w:i/>
        </w:rPr>
        <w:t xml:space="preserve"> </w:t>
      </w:r>
      <w:r w:rsidR="00DF060D" w:rsidRPr="00115D47">
        <w:rPr>
          <w:i/>
        </w:rPr>
        <w:t>T</w:t>
      </w:r>
      <w:r w:rsidR="00E814FB" w:rsidRPr="00115D47">
        <w:rPr>
          <w:i/>
        </w:rPr>
        <w:t>urn the blue on</w:t>
      </w:r>
      <w:r w:rsidR="00DF060D" w:rsidRPr="00115D47">
        <w:rPr>
          <w:i/>
        </w:rPr>
        <w:t>!</w:t>
      </w:r>
      <w:r w:rsidR="008A4EC6">
        <w:t>”</w:t>
      </w:r>
      <w:r w:rsidR="00F038A6">
        <w:t xml:space="preserve"> </w:t>
      </w:r>
      <w:r w:rsidR="00DF060D">
        <w:t>This test</w:t>
      </w:r>
      <w:r w:rsidR="00F038A6">
        <w:t xml:space="preserve"> analyze</w:t>
      </w:r>
      <w:r w:rsidR="00DF060D">
        <w:t>s</w:t>
      </w:r>
      <w:r w:rsidR="00F038A6">
        <w:t xml:space="preserve"> how people </w:t>
      </w:r>
      <w:r w:rsidR="00DF060D">
        <w:t>responded to eight color change commands. R</w:t>
      </w:r>
      <w:r w:rsidR="00F038A6">
        <w:t>esults</w:t>
      </w:r>
      <w:r w:rsidR="00DF060D">
        <w:t xml:space="preserve"> are summarized</w:t>
      </w:r>
      <w:r w:rsidR="00F038A6">
        <w:t xml:space="preserve"> </w:t>
      </w:r>
      <w:r w:rsidR="00DF060D">
        <w:t>i</w:t>
      </w:r>
      <w:r>
        <w:t>n Fig. 5</w:t>
      </w:r>
      <w:r w:rsidR="00F038A6">
        <w:t xml:space="preserve">  </w:t>
      </w:r>
    </w:p>
    <w:p w14:paraId="2A6556E3" w14:textId="77777777" w:rsidR="00B64C2A" w:rsidRPr="00B64C2A" w:rsidRDefault="00F038A6" w:rsidP="00B64C2A">
      <w:pPr>
        <w:pStyle w:val="Figstyle"/>
        <w:spacing w:before="240"/>
        <w:ind w:left="446"/>
        <w:contextualSpacing/>
      </w:pPr>
      <w:r>
        <w:t xml:space="preserve"> How crowd response to vocal command such as “</w:t>
      </w:r>
      <w:r w:rsidR="00B64C2A">
        <w:rPr>
          <w:i/>
        </w:rPr>
        <w:t>I want everybody to</w:t>
      </w:r>
    </w:p>
    <w:p w14:paraId="775098F7" w14:textId="4F24363A" w:rsidR="00F038A6" w:rsidRDefault="00840223" w:rsidP="00B64C2A">
      <w:pPr>
        <w:pStyle w:val="Figstyle"/>
        <w:numPr>
          <w:ilvl w:val="0"/>
          <w:numId w:val="0"/>
        </w:numPr>
        <w:spacing w:before="240"/>
        <w:ind w:left="446" w:hanging="360"/>
        <w:contextualSpacing/>
      </w:pPr>
      <w:r>
        <mc:AlternateContent>
          <mc:Choice Requires="wps">
            <w:drawing>
              <wp:anchor distT="45720" distB="45720" distL="114300" distR="114300" simplePos="0" relativeHeight="251649024" behindDoc="0" locked="0" layoutInCell="1" allowOverlap="1" wp14:anchorId="4BE12AD7" wp14:editId="447C6C49">
                <wp:simplePos x="0" y="0"/>
                <wp:positionH relativeFrom="column">
                  <wp:posOffset>3427730</wp:posOffset>
                </wp:positionH>
                <wp:positionV relativeFrom="paragraph">
                  <wp:posOffset>191770</wp:posOffset>
                </wp:positionV>
                <wp:extent cx="3185160" cy="1851660"/>
                <wp:effectExtent l="0" t="0" r="15240" b="1524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1851660"/>
                        </a:xfrm>
                        <a:prstGeom prst="rect">
                          <a:avLst/>
                        </a:prstGeom>
                        <a:solidFill>
                          <a:srgbClr val="FFFFFF"/>
                        </a:solidFill>
                        <a:ln w="9525">
                          <a:solidFill>
                            <a:srgbClr val="000000"/>
                          </a:solidFill>
                          <a:miter lim="800000"/>
                          <a:headEnd/>
                          <a:tailEnd/>
                        </a:ln>
                      </wps:spPr>
                      <wps:txbx>
                        <w:txbxContent>
                          <w:p w14:paraId="719E9CE5" w14:textId="608AF56F" w:rsidR="00BD5B7B" w:rsidRDefault="00BD5B7B" w:rsidP="00840223">
                            <w:r>
                              <w:rPr>
                                <w:noProof/>
                              </w:rPr>
                              <w:drawing>
                                <wp:inline distT="0" distB="0" distL="0" distR="0" wp14:anchorId="4DF689C0" wp14:editId="4E20952B">
                                  <wp:extent cx="2993390" cy="1786986"/>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7.png"/>
                                          <pic:cNvPicPr/>
                                        </pic:nvPicPr>
                                        <pic:blipFill>
                                          <a:blip r:embed="rId19">
                                            <a:extLst>
                                              <a:ext uri="{28A0092B-C50C-407E-A947-70E740481C1C}">
                                                <a14:useLocalDpi xmlns:a14="http://schemas.microsoft.com/office/drawing/2010/main" val="0"/>
                                              </a:ext>
                                            </a:extLst>
                                          </a:blip>
                                          <a:stretch>
                                            <a:fillRect/>
                                          </a:stretch>
                                        </pic:blipFill>
                                        <pic:spPr>
                                          <a:xfrm>
                                            <a:off x="0" y="0"/>
                                            <a:ext cx="2993390" cy="17869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E12AD7" id="_x0000_s1034" type="#_x0000_t202" style="position:absolute;left:0;text-align:left;margin-left:269.9pt;margin-top:15.1pt;width:250.8pt;height:145.8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">
                <v:textbox>
                  <w:txbxContent>
                    <w:p w14:paraId="719E9CE5" w14:textId="608AF56F" w:rsidR="00BD5B7B" w:rsidRDefault="00BD5B7B" w:rsidP="00840223">
                      <w:r>
                        <w:rPr>
                          <w:noProof/>
                          <w:lang w:eastAsia="zh-CN"/>
                        </w:rPr>
                        <w:drawing>
                          <wp:inline distT="0" distB="0" distL="0" distR="0" wp14:anchorId="4DF689C0" wp14:editId="4E20952B">
                            <wp:extent cx="2993390" cy="1786986"/>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7.png"/>
                                    <pic:cNvPicPr/>
                                  </pic:nvPicPr>
                                  <pic:blipFill>
                                    <a:blip r:embed="rId20">
                                      <a:extLst>
                                        <a:ext uri="{28A0092B-C50C-407E-A947-70E740481C1C}">
                                          <a14:useLocalDpi xmlns:a14="http://schemas.microsoft.com/office/drawing/2010/main" val="0"/>
                                        </a:ext>
                                      </a:extLst>
                                    </a:blip>
                                    <a:stretch>
                                      <a:fillRect/>
                                    </a:stretch>
                                  </pic:blipFill>
                                  <pic:spPr>
                                    <a:xfrm>
                                      <a:off x="0" y="0"/>
                                      <a:ext cx="2993390" cy="1786986"/>
                                    </a:xfrm>
                                    <a:prstGeom prst="rect">
                                      <a:avLst/>
                                    </a:prstGeom>
                                  </pic:spPr>
                                </pic:pic>
                              </a:graphicData>
                            </a:graphic>
                          </wp:inline>
                        </w:drawing>
                      </w:r>
                    </w:p>
                  </w:txbxContent>
                </v:textbox>
                <w10:wrap type="square"/>
              </v:shape>
            </w:pict>
          </mc:Fallback>
        </mc:AlternateContent>
      </w:r>
      <w:r w:rsidR="00A65B21" w:rsidRPr="00B64C2A">
        <w:rPr>
          <w:i/>
        </w:rPr>
        <w:t>turn them red</w:t>
      </w:r>
      <w:r w:rsidR="00F038A6">
        <w:t xml:space="preserve">” </w:t>
      </w:r>
    </w:p>
    <w:p w14:paraId="6348CDB1" w14:textId="568F8336" w:rsidR="00A65B21" w:rsidRDefault="00DF060D" w:rsidP="00A65B21">
      <w:pPr>
        <w:pStyle w:val="Style1body"/>
      </w:pPr>
      <w:r>
        <w:t>Eight</w:t>
      </w:r>
      <w:r w:rsidR="00A65B21">
        <w:t xml:space="preserve"> vocal </w:t>
      </w:r>
      <w:r>
        <w:t xml:space="preserve">color-change </w:t>
      </w:r>
      <w:r w:rsidR="00A65B21">
        <w:t xml:space="preserve">commands </w:t>
      </w:r>
      <w:r>
        <w:t xml:space="preserve">were recorded. </w:t>
      </w:r>
      <w:r w:rsidR="00A65B21">
        <w:t xml:space="preserve"> </w:t>
      </w:r>
      <w:r>
        <w:t xml:space="preserve">All data is aligned so the command begins at </w:t>
      </w:r>
      <w:r w:rsidRPr="00623128">
        <w:rPr>
          <w:i/>
        </w:rPr>
        <w:t>t</w:t>
      </w:r>
      <w:r>
        <w:t>=0s. F</w:t>
      </w:r>
      <w:r w:rsidR="00A65B21">
        <w:t>or example</w:t>
      </w:r>
      <w:r w:rsidR="007C4BCF">
        <w:t xml:space="preserve">, </w:t>
      </w:r>
      <w:r w:rsidR="00D365EA">
        <w:t xml:space="preserve">after </w:t>
      </w:r>
      <w:r w:rsidR="00A65B21">
        <w:t xml:space="preserve">the vocal command </w:t>
      </w:r>
      <w:r w:rsidR="00A65B21" w:rsidRPr="003E55BE">
        <w:rPr>
          <w:i/>
        </w:rPr>
        <w:t>“I want everybody to turn them red”</w:t>
      </w:r>
      <w:r w:rsidR="00A65B21">
        <w:t>, people beg</w:t>
      </w:r>
      <w:r w:rsidR="00D365EA">
        <w:t>a</w:t>
      </w:r>
      <w:r w:rsidR="00A65B21">
        <w:t xml:space="preserve">n to </w:t>
      </w:r>
      <w:r w:rsidR="00D365EA">
        <w:t xml:space="preserve">switch </w:t>
      </w:r>
      <w:r w:rsidR="00A65B21">
        <w:t>their umbrellas’ color</w:t>
      </w:r>
      <w:r w:rsidR="00D365EA">
        <w:t xml:space="preserve"> at </w:t>
      </w:r>
      <w:r w:rsidR="00D365EA" w:rsidRPr="00623128">
        <w:rPr>
          <w:i/>
        </w:rPr>
        <w:t>t</w:t>
      </w:r>
      <w:r w:rsidR="00D365EA">
        <w:t>=1s</w:t>
      </w:r>
      <w:r w:rsidR="00A65B21">
        <w:t xml:space="preserve">, </w:t>
      </w:r>
      <w:r w:rsidR="00D365EA">
        <w:t xml:space="preserve">and at </w:t>
      </w:r>
      <w:r w:rsidR="00D365EA" w:rsidRPr="00623128">
        <w:rPr>
          <w:i/>
        </w:rPr>
        <w:t>t</w:t>
      </w:r>
      <w:r w:rsidR="00D365EA">
        <w:t xml:space="preserve">= </w:t>
      </w:r>
      <w:r w:rsidR="00A65B21">
        <w:t>7 s, 90% of the umb</w:t>
      </w:r>
      <w:r w:rsidR="00AF35AF">
        <w:t>rellas’ color changed to red</w:t>
      </w:r>
      <w:r w:rsidR="00D365EA">
        <w:t>. We define the re</w:t>
      </w:r>
      <w:r w:rsidR="003D123C">
        <w:t>s</w:t>
      </w:r>
      <w:r w:rsidR="00D365EA">
        <w:t>ponse time as the time of the first response to when more than 90% of the umbrellas’ color change. In this case,</w:t>
      </w:r>
      <w:r w:rsidR="00AF35AF">
        <w:t xml:space="preserve"> the time constant is 6 seconds.</w:t>
      </w:r>
      <w:r w:rsidR="006061AF">
        <w:t xml:space="preserve"> </w:t>
      </w:r>
      <w:r w:rsidR="00BD5B7B">
        <w:t xml:space="preserve">During successive color </w:t>
      </w:r>
      <w:r w:rsidR="00D365EA">
        <w:t>change commands</w:t>
      </w:r>
      <w:r w:rsidR="006061AF">
        <w:t xml:space="preserve">, it takes </w:t>
      </w:r>
      <w:r w:rsidR="00D365EA">
        <w:t xml:space="preserve">less </w:t>
      </w:r>
      <w:r w:rsidR="006061AF">
        <w:t xml:space="preserve">time for </w:t>
      </w:r>
      <w:r w:rsidR="00D365EA">
        <w:t xml:space="preserve">90% of the swarm to </w:t>
      </w:r>
      <w:r w:rsidR="006061AF">
        <w:t>turn their umbre</w:t>
      </w:r>
      <w:r w:rsidR="00F4421A">
        <w:t>llas to one color</w:t>
      </w:r>
      <w:r w:rsidR="00D365EA">
        <w:t xml:space="preserve">. This </w:t>
      </w:r>
      <w:r w:rsidR="00F4421A">
        <w:t xml:space="preserve">means </w:t>
      </w:r>
      <w:r w:rsidR="00D365EA">
        <w:t xml:space="preserve">the swarm’s performance is increasing. </w:t>
      </w:r>
    </w:p>
    <w:p w14:paraId="5FFD5024" w14:textId="2A57E7EB" w:rsidR="006061AF" w:rsidRDefault="00D365EA" w:rsidP="006061AF">
      <w:pPr>
        <w:pStyle w:val="Heading3"/>
      </w:pPr>
      <w:r>
        <w:t>T</w:t>
      </w:r>
      <w:r w:rsidR="006061AF">
        <w:t xml:space="preserve">he time constant for </w:t>
      </w:r>
      <w:r>
        <w:t xml:space="preserve">a </w:t>
      </w:r>
      <w:r w:rsidR="006061AF">
        <w:t>harder vocal command</w:t>
      </w:r>
    </w:p>
    <w:p w14:paraId="6233382D" w14:textId="22DC1B84" w:rsidR="006824C1" w:rsidRDefault="006061AF" w:rsidP="008B1584">
      <w:pPr>
        <w:pStyle w:val="Style1body"/>
      </w:pPr>
      <w:r>
        <w:t>For sim</w:t>
      </w:r>
      <w:r w:rsidR="00F4421A">
        <w:t>ple color</w:t>
      </w:r>
      <w:r w:rsidR="00D365EA">
        <w:t>-change</w:t>
      </w:r>
      <w:r w:rsidR="00F4421A">
        <w:t xml:space="preserve"> vocal command, people </w:t>
      </w:r>
      <w:r w:rsidR="00D365EA">
        <w:t xml:space="preserve">were </w:t>
      </w:r>
      <w:r w:rsidR="00F4421A">
        <w:t>able to achieve the goal in a short tim</w:t>
      </w:r>
      <w:r w:rsidR="00D365EA">
        <w:t>e. This section analyzes the time response to more complex commands</w:t>
      </w:r>
      <w:r w:rsidR="00B64C2A">
        <w:t>,</w:t>
      </w:r>
      <w:r w:rsidR="009C16B9">
        <w:t xml:space="preserve"> For example, </w:t>
      </w:r>
      <w:r w:rsidR="00D365EA">
        <w:t xml:space="preserve">at time </w:t>
      </w:r>
      <w:r w:rsidR="00B15984" w:rsidRPr="00BD5B7B">
        <w:rPr>
          <w:i/>
        </w:rPr>
        <w:t>01:23</w:t>
      </w:r>
      <w:r w:rsidR="00D365EA">
        <w:t>, the vocal command was</w:t>
      </w:r>
      <w:r w:rsidR="009C16B9">
        <w:t xml:space="preserve"> </w:t>
      </w:r>
      <w:r w:rsidR="009C16B9" w:rsidRPr="003E55BE">
        <w:rPr>
          <w:i/>
        </w:rPr>
        <w:t>“</w:t>
      </w:r>
      <w:r w:rsidR="00D365EA" w:rsidRPr="003E55BE">
        <w:rPr>
          <w:i/>
        </w:rPr>
        <w:t>W</w:t>
      </w:r>
      <w:r w:rsidR="009C16B9" w:rsidRPr="003E55BE">
        <w:rPr>
          <w:i/>
        </w:rPr>
        <w:t>hen I say go I want you to turn them on and I want this whole group, this group that's gathered tonight to be one color but I'm not going to tell you what color that is”</w:t>
      </w:r>
      <w:r w:rsidR="00D365EA" w:rsidRPr="003E55BE">
        <w:rPr>
          <w:i/>
        </w:rPr>
        <w:t>.</w:t>
      </w:r>
      <w:r w:rsidR="00D365EA">
        <w:t xml:space="preserve"> </w:t>
      </w:r>
      <w:r w:rsidR="009C16B9">
        <w:t xml:space="preserve">Fig. </w:t>
      </w:r>
      <w:r w:rsidR="00B64C2A">
        <w:t>6</w:t>
      </w:r>
      <w:r w:rsidR="006824C1">
        <w:t xml:space="preserve"> show</w:t>
      </w:r>
      <w:r w:rsidR="00D365EA">
        <w:t>s</w:t>
      </w:r>
      <w:r w:rsidR="006824C1">
        <w:t xml:space="preserve"> the</w:t>
      </w:r>
      <w:r w:rsidR="00D365EA">
        <w:t xml:space="preserve"> response and the</w:t>
      </w:r>
      <w:r w:rsidR="006824C1">
        <w:t xml:space="preserve"> time constant.</w:t>
      </w:r>
    </w:p>
    <w:p w14:paraId="614D3220" w14:textId="18ED3674" w:rsidR="00840223" w:rsidRDefault="00840223" w:rsidP="00840223">
      <w:pPr>
        <w:pStyle w:val="Style1body"/>
        <w:ind w:firstLine="0"/>
      </w:pPr>
    </w:p>
    <w:p w14:paraId="1912185C" w14:textId="7517863B" w:rsidR="00B64C2A" w:rsidRPr="003E55BE" w:rsidRDefault="006824C1" w:rsidP="00B64C2A">
      <w:pPr>
        <w:pStyle w:val="Figstyle"/>
        <w:spacing w:before="240"/>
        <w:ind w:left="446"/>
        <w:contextualSpacing/>
        <w:rPr>
          <w:i/>
        </w:rPr>
      </w:pPr>
      <w:r w:rsidRPr="006824C1">
        <w:t xml:space="preserve">Response time for command </w:t>
      </w:r>
      <w:r w:rsidRPr="003E55BE">
        <w:rPr>
          <w:i/>
        </w:rPr>
        <w:t>“when I say go I want you to turn them</w:t>
      </w:r>
      <w:r w:rsidR="00B64C2A" w:rsidRPr="003E55BE">
        <w:rPr>
          <w:i/>
        </w:rPr>
        <w:t xml:space="preserve"> </w:t>
      </w:r>
    </w:p>
    <w:p w14:paraId="0DBB62D1" w14:textId="69A5690C" w:rsidR="006824C1" w:rsidRDefault="006824C1" w:rsidP="00B64C2A">
      <w:pPr>
        <w:pStyle w:val="Figstyle"/>
        <w:numPr>
          <w:ilvl w:val="0"/>
          <w:numId w:val="0"/>
        </w:numPr>
        <w:spacing w:before="240"/>
        <w:ind w:left="90"/>
        <w:contextualSpacing/>
      </w:pPr>
      <w:r w:rsidRPr="003E55BE">
        <w:rPr>
          <w:i/>
        </w:rPr>
        <w:t xml:space="preserve">on and I want this whole group, this group that's gathered tonight to be one color but I'm not going to tell you what color that is”, </w:t>
      </w:r>
      <w:r w:rsidRPr="006824C1">
        <w:t xml:space="preserve">people start to </w:t>
      </w:r>
      <w:r w:rsidR="00D365EA">
        <w:t xml:space="preserve">switch </w:t>
      </w:r>
      <w:r w:rsidR="00D365EA">
        <w:lastRenderedPageBreak/>
        <w:t>colors</w:t>
      </w:r>
      <w:r w:rsidR="00D365EA" w:rsidRPr="006824C1">
        <w:t xml:space="preserve"> </w:t>
      </w:r>
      <w:r w:rsidRPr="006824C1">
        <w:t xml:space="preserve">around </w:t>
      </w:r>
      <w:r w:rsidR="00D365EA" w:rsidRPr="00623128">
        <w:rPr>
          <w:i/>
        </w:rPr>
        <w:t>t</w:t>
      </w:r>
      <w:r w:rsidR="00D365EA">
        <w:t>=</w:t>
      </w:r>
      <w:r w:rsidRPr="006824C1">
        <w:t xml:space="preserve">82s, and </w:t>
      </w:r>
      <w:r w:rsidR="00D365EA">
        <w:t xml:space="preserve">by </w:t>
      </w:r>
      <w:r w:rsidR="00D365EA" w:rsidRPr="00623128">
        <w:rPr>
          <w:i/>
        </w:rPr>
        <w:t>t</w:t>
      </w:r>
      <w:r w:rsidR="00D365EA">
        <w:t>=</w:t>
      </w:r>
      <w:r w:rsidRPr="006824C1">
        <w:t>94s, all people turn to same color</w:t>
      </w:r>
      <w:r w:rsidR="00D365EA">
        <w:t>.  The blue line shows</w:t>
      </w:r>
      <w:r>
        <w:t xml:space="preserve"> </w:t>
      </w:r>
      <w:r w:rsidR="00D365EA">
        <w:t>an</w:t>
      </w:r>
      <w:r>
        <w:t xml:space="preserve"> exponential fit</w:t>
      </w:r>
      <w:r w:rsidR="00D365EA">
        <w:t xml:space="preserve"> with a time constant of 5 s.</w:t>
      </w:r>
    </w:p>
    <w:p w14:paraId="262D4870" w14:textId="10358DF0" w:rsidR="006824C1" w:rsidRDefault="00D365EA" w:rsidP="006824C1">
      <w:pPr>
        <w:pStyle w:val="Style1body"/>
        <w:rPr>
          <w:rFonts w:eastAsiaTheme="minorEastAsia"/>
          <w:lang w:eastAsia="zh-CN"/>
        </w:rPr>
      </w:pPr>
      <w:r>
        <w:t>Thi</w:t>
      </w:r>
      <w:r w:rsidR="00D00D52">
        <w:t>s</w:t>
      </w:r>
      <w:r>
        <w:t xml:space="preserve"> experiment is a classic distributed consensus problem. </w:t>
      </w:r>
      <w:r w:rsidR="00EE6219">
        <w:t xml:space="preserve">In this experiment, all people in the crowd </w:t>
      </w:r>
      <w:r>
        <w:t>must</w:t>
      </w:r>
      <w:r w:rsidR="00EE6219">
        <w:t xml:space="preserve"> adjust </w:t>
      </w:r>
      <w:r w:rsidR="00A533AE">
        <w:t xml:space="preserve">their own color with their neighbors, </w:t>
      </w:r>
      <w:r>
        <w:t xml:space="preserve">but </w:t>
      </w:r>
      <w:r w:rsidR="00EE6219">
        <w:t xml:space="preserve">since the vocal </w:t>
      </w:r>
      <w:r w:rsidR="008425C6">
        <w:t>command, is</w:t>
      </w:r>
      <w:r w:rsidR="00EE6219">
        <w:t xml:space="preserve"> not specific </w:t>
      </w:r>
      <w:r w:rsidR="00AF4B4C">
        <w:t xml:space="preserve">on </w:t>
      </w:r>
      <w:r w:rsidR="00EE6219">
        <w:t xml:space="preserve">which color they need to turn, </w:t>
      </w:r>
      <w:r w:rsidR="00A533AE">
        <w:t>the process takes about</w:t>
      </w:r>
      <w:r w:rsidR="00EE6219">
        <w:t xml:space="preserve"> 10 seconds.</w:t>
      </w:r>
      <w:r w:rsidR="00B50C36">
        <w:t xml:space="preserve"> </w:t>
      </w:r>
      <w:r w:rsidR="00AF4B4C">
        <w:t>For this</w:t>
      </w:r>
      <w:r w:rsidR="00AB5EE5">
        <w:t xml:space="preserve"> analysis, color umbrellas’ amount every frame, then we can find out which color the human swarm going to change. At the same time we can get the ratio of major color.  </w:t>
      </w:r>
      <w:r w:rsidR="00D00D52">
        <w:t>An</w:t>
      </w:r>
      <w:r w:rsidR="00B50C36">
        <w:t xml:space="preserve"> expone</w:t>
      </w:r>
      <w:r w:rsidR="00B50C36">
        <w:rPr>
          <w:rFonts w:eastAsiaTheme="minorEastAsia" w:hint="eastAsia"/>
          <w:lang w:eastAsia="zh-CN"/>
        </w:rPr>
        <w:t xml:space="preserve">ntial </w:t>
      </w:r>
      <w:r w:rsidR="00D00D52">
        <w:rPr>
          <w:rFonts w:eastAsiaTheme="minorEastAsia"/>
          <w:lang w:eastAsia="zh-CN"/>
        </w:rPr>
        <w:t>function is fit to the data, giving 1-e</w:t>
      </w:r>
      <w:r w:rsidR="00D00D52">
        <w:rPr>
          <w:rFonts w:eastAsiaTheme="minorEastAsia"/>
          <w:vertAlign w:val="superscript"/>
          <w:lang w:eastAsia="zh-CN"/>
        </w:rPr>
        <w:t>-0.22</w:t>
      </w:r>
      <w:r w:rsidR="00D00D52" w:rsidRPr="00623128">
        <w:rPr>
          <w:rFonts w:eastAsiaTheme="minorEastAsia"/>
          <w:i/>
          <w:vertAlign w:val="superscript"/>
          <w:lang w:eastAsia="zh-CN"/>
        </w:rPr>
        <w:t xml:space="preserve"> t</w:t>
      </w:r>
      <w:r w:rsidR="00D00D52">
        <w:rPr>
          <w:rFonts w:eastAsiaTheme="minorEastAsia"/>
          <w:lang w:eastAsia="zh-CN"/>
        </w:rPr>
        <w:t>.</w:t>
      </w:r>
    </w:p>
    <w:p w14:paraId="006B00AD" w14:textId="7E3E8837" w:rsidR="00B50C36" w:rsidRDefault="00D00D52" w:rsidP="00B50C36">
      <w:pPr>
        <w:pStyle w:val="Heading3"/>
        <w:rPr>
          <w:lang w:eastAsia="zh-CN"/>
        </w:rPr>
      </w:pPr>
      <w:r>
        <w:rPr>
          <w:lang w:eastAsia="zh-CN"/>
        </w:rPr>
        <w:t>L</w:t>
      </w:r>
      <w:r w:rsidR="00B50C36">
        <w:rPr>
          <w:lang w:eastAsia="zh-CN"/>
        </w:rPr>
        <w:t>earning rate of</w:t>
      </w:r>
      <w:r>
        <w:rPr>
          <w:lang w:eastAsia="zh-CN"/>
        </w:rPr>
        <w:t xml:space="preserve"> the</w:t>
      </w:r>
      <w:r w:rsidR="00B50C36">
        <w:rPr>
          <w:lang w:eastAsia="zh-CN"/>
        </w:rPr>
        <w:t xml:space="preserve"> human swarm</w:t>
      </w:r>
    </w:p>
    <w:p w14:paraId="12D49054" w14:textId="2D81AB87" w:rsidR="00840223" w:rsidRDefault="00D00D52" w:rsidP="00840223">
      <w:pPr>
        <w:pStyle w:val="Style1body"/>
        <w:rPr>
          <w:lang w:eastAsia="zh-CN"/>
        </w:rPr>
      </w:pPr>
      <w:r>
        <w:rPr>
          <w:lang w:eastAsia="zh-CN"/>
        </w:rPr>
        <w:t>The</w:t>
      </w:r>
      <w:r w:rsidR="00B50C36">
        <w:rPr>
          <w:lang w:eastAsia="zh-CN"/>
        </w:rPr>
        <w:t xml:space="preserve"> human swarm</w:t>
      </w:r>
      <w:r w:rsidR="00032EB0">
        <w:rPr>
          <w:lang w:eastAsia="zh-CN"/>
        </w:rPr>
        <w:t xml:space="preserve">’s </w:t>
      </w:r>
      <w:r>
        <w:rPr>
          <w:lang w:eastAsia="zh-CN"/>
        </w:rPr>
        <w:t xml:space="preserve">was asked to change colors eight times. </w:t>
      </w:r>
      <w:r w:rsidR="00EA7811">
        <w:rPr>
          <w:lang w:eastAsia="zh-CN"/>
        </w:rPr>
        <w:t>Fig. 8</w:t>
      </w:r>
      <w:r>
        <w:rPr>
          <w:lang w:eastAsia="zh-CN"/>
        </w:rPr>
        <w:t xml:space="preserve"> displays the time required for 90% of the swarm to </w:t>
      </w:r>
      <w:r w:rsidR="008425C6">
        <w:rPr>
          <w:lang w:eastAsia="zh-CN"/>
        </w:rPr>
        <w:t>achieve</w:t>
      </w:r>
      <w:r>
        <w:rPr>
          <w:lang w:eastAsia="zh-CN"/>
        </w:rPr>
        <w:t xml:space="preserve"> the desired value.</w:t>
      </w:r>
    </w:p>
    <w:p w14:paraId="074F91EB" w14:textId="77777777" w:rsidR="00B64C2A" w:rsidRPr="007C4BCF" w:rsidRDefault="00EA7811" w:rsidP="00B64C2A">
      <w:pPr>
        <w:pStyle w:val="Figstyle"/>
        <w:spacing w:before="240"/>
        <w:ind w:left="446"/>
        <w:contextualSpacing/>
        <w:rPr>
          <w:i/>
          <w:lang w:eastAsia="zh-CN"/>
        </w:rPr>
      </w:pPr>
      <w:r w:rsidRPr="00EA7811">
        <w:rPr>
          <w:lang w:eastAsia="zh-CN"/>
        </w:rPr>
        <w:t xml:space="preserve">For </w:t>
      </w:r>
      <w:r w:rsidR="00D00D52">
        <w:rPr>
          <w:lang w:eastAsia="zh-CN"/>
        </w:rPr>
        <w:t>color-change vocal</w:t>
      </w:r>
      <w:r w:rsidRPr="00EA7811">
        <w:rPr>
          <w:lang w:eastAsia="zh-CN"/>
        </w:rPr>
        <w:t xml:space="preserve"> command </w:t>
      </w:r>
      <w:r w:rsidR="00D00D52">
        <w:rPr>
          <w:lang w:eastAsia="zh-CN"/>
        </w:rPr>
        <w:t xml:space="preserve">such as </w:t>
      </w:r>
      <w:r w:rsidRPr="00EA7811">
        <w:rPr>
          <w:lang w:eastAsia="zh-CN"/>
        </w:rPr>
        <w:t>“</w:t>
      </w:r>
      <w:r w:rsidRPr="007C4BCF">
        <w:rPr>
          <w:i/>
          <w:lang w:eastAsia="zh-CN"/>
        </w:rPr>
        <w:t xml:space="preserve">I want everybody to turn </w:t>
      </w:r>
    </w:p>
    <w:p w14:paraId="7C341611" w14:textId="129D8737" w:rsidR="00EA7811" w:rsidRDefault="00EA7811" w:rsidP="00B64C2A">
      <w:pPr>
        <w:pStyle w:val="Figstyle"/>
        <w:numPr>
          <w:ilvl w:val="0"/>
          <w:numId w:val="0"/>
        </w:numPr>
        <w:spacing w:before="240"/>
        <w:ind w:left="86"/>
        <w:contextualSpacing/>
        <w:rPr>
          <w:lang w:eastAsia="zh-CN"/>
        </w:rPr>
      </w:pPr>
      <w:r w:rsidRPr="007C4BCF">
        <w:rPr>
          <w:i/>
          <w:lang w:eastAsia="zh-CN"/>
        </w:rPr>
        <w:t>them red</w:t>
      </w:r>
      <w:r w:rsidRPr="00EA7811">
        <w:rPr>
          <w:lang w:eastAsia="zh-CN"/>
        </w:rPr>
        <w:t>”, “</w:t>
      </w:r>
      <w:r w:rsidRPr="007C4BCF">
        <w:rPr>
          <w:i/>
          <w:lang w:eastAsia="zh-CN"/>
        </w:rPr>
        <w:t>turn the red off turn the blue on</w:t>
      </w:r>
      <w:r w:rsidRPr="00EA7811">
        <w:rPr>
          <w:lang w:eastAsia="zh-CN"/>
        </w:rPr>
        <w:t>”,</w:t>
      </w:r>
      <w:r w:rsidR="00D00D52">
        <w:rPr>
          <w:lang w:eastAsia="zh-CN"/>
        </w:rPr>
        <w:t xml:space="preserve"> or</w:t>
      </w:r>
      <w:r w:rsidRPr="00EA7811">
        <w:rPr>
          <w:lang w:eastAsia="zh-CN"/>
        </w:rPr>
        <w:t xml:space="preserve"> “</w:t>
      </w:r>
      <w:r w:rsidRPr="007C4BCF">
        <w:rPr>
          <w:i/>
          <w:lang w:eastAsia="zh-CN"/>
        </w:rPr>
        <w:t>let's go to green</w:t>
      </w:r>
      <w:r w:rsidRPr="00EA7811">
        <w:rPr>
          <w:lang w:eastAsia="zh-CN"/>
        </w:rPr>
        <w:t xml:space="preserve">” </w:t>
      </w:r>
      <w:r w:rsidR="00D00D52">
        <w:rPr>
          <w:lang w:eastAsia="zh-CN"/>
        </w:rPr>
        <w:t>the swarm</w:t>
      </w:r>
      <w:r w:rsidRPr="00EA7811">
        <w:rPr>
          <w:lang w:eastAsia="zh-CN"/>
        </w:rPr>
        <w:t xml:space="preserve"> respond time </w:t>
      </w:r>
      <w:r w:rsidR="00D00D52">
        <w:rPr>
          <w:lang w:eastAsia="zh-CN"/>
        </w:rPr>
        <w:t xml:space="preserve">tends to </w:t>
      </w:r>
      <w:r w:rsidRPr="00EA7811">
        <w:rPr>
          <w:lang w:eastAsia="zh-CN"/>
        </w:rPr>
        <w:t>reduc</w:t>
      </w:r>
      <w:r w:rsidR="00D00D52">
        <w:rPr>
          <w:lang w:eastAsia="zh-CN"/>
        </w:rPr>
        <w:t xml:space="preserve">e, demonstrating that the swarm is learning. </w:t>
      </w:r>
    </w:p>
    <w:p w14:paraId="4A168791" w14:textId="73E2964F" w:rsidR="00EA7811" w:rsidRDefault="00D95750" w:rsidP="00EA7811">
      <w:pPr>
        <w:pStyle w:val="Style1body"/>
        <w:rPr>
          <w:lang w:eastAsia="zh-CN"/>
        </w:rPr>
      </w:pPr>
      <w:r>
        <w:rPr>
          <w:lang w:eastAsia="zh-CN"/>
        </w:rPr>
        <w:t xml:space="preserve">In </w:t>
      </w:r>
      <w:r w:rsidR="00D00D52">
        <w:rPr>
          <w:lang w:eastAsia="zh-CN"/>
        </w:rPr>
        <w:t>Fig. 8</w:t>
      </w:r>
      <w:r>
        <w:rPr>
          <w:lang w:eastAsia="zh-CN"/>
        </w:rPr>
        <w:t xml:space="preserve"> </w:t>
      </w:r>
      <w:r w:rsidR="00D00D52">
        <w:rPr>
          <w:lang w:eastAsia="zh-CN"/>
        </w:rPr>
        <w:t xml:space="preserve">shows </w:t>
      </w:r>
      <w:r w:rsidR="00F04DAE">
        <w:rPr>
          <w:lang w:eastAsia="zh-CN"/>
        </w:rPr>
        <w:t xml:space="preserve">the </w:t>
      </w:r>
      <w:r w:rsidR="00D00D52">
        <w:rPr>
          <w:lang w:eastAsia="zh-CN"/>
        </w:rPr>
        <w:t>t</w:t>
      </w:r>
      <w:r w:rsidR="00F04DAE">
        <w:rPr>
          <w:lang w:eastAsia="zh-CN"/>
        </w:rPr>
        <w:t>ime for accuracy to reach 80%</w:t>
      </w:r>
      <w:r w:rsidR="00D00D52">
        <w:rPr>
          <w:lang w:eastAsia="zh-CN"/>
        </w:rPr>
        <w:t xml:space="preserve">. </w:t>
      </w:r>
      <w:r w:rsidR="00370D2D">
        <w:rPr>
          <w:lang w:eastAsia="zh-CN"/>
        </w:rPr>
        <w:t xml:space="preserve">One experiment inserted a new vocal command before 90% of the human swarm achieved the desired color, so this analysis defined a successful convergence as when the ratio of major </w:t>
      </w:r>
      <w:r w:rsidR="00840223">
        <w:rPr>
          <w:noProof/>
        </w:rPr>
        <mc:AlternateContent>
          <mc:Choice Requires="wps">
            <w:drawing>
              <wp:anchor distT="45720" distB="45720" distL="114300" distR="114300" simplePos="0" relativeHeight="251654144" behindDoc="0" locked="0" layoutInCell="1" allowOverlap="1" wp14:anchorId="015C2914" wp14:editId="7175E2D8">
                <wp:simplePos x="0" y="0"/>
                <wp:positionH relativeFrom="column">
                  <wp:posOffset>3427730</wp:posOffset>
                </wp:positionH>
                <wp:positionV relativeFrom="paragraph">
                  <wp:posOffset>22860</wp:posOffset>
                </wp:positionV>
                <wp:extent cx="3185160" cy="2095500"/>
                <wp:effectExtent l="0" t="0" r="1524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095500"/>
                        </a:xfrm>
                        <a:prstGeom prst="rect">
                          <a:avLst/>
                        </a:prstGeom>
                        <a:solidFill>
                          <a:srgbClr val="FFFFFF"/>
                        </a:solidFill>
                        <a:ln w="9525">
                          <a:solidFill>
                            <a:srgbClr val="000000"/>
                          </a:solidFill>
                          <a:miter lim="800000"/>
                          <a:headEnd/>
                          <a:tailEnd/>
                        </a:ln>
                      </wps:spPr>
                      <wps:txbx>
                        <w:txbxContent>
                          <w:p w14:paraId="0ADBC0C8" w14:textId="07011C2C" w:rsidR="00BD5B7B" w:rsidRDefault="00BD5B7B" w:rsidP="00840223">
                            <w:r>
                              <w:rPr>
                                <w:noProof/>
                              </w:rPr>
                              <w:drawing>
                                <wp:inline distT="0" distB="0" distL="0" distR="0" wp14:anchorId="50A268C6" wp14:editId="0F2137C6">
                                  <wp:extent cx="2993390" cy="202494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11.png"/>
                                          <pic:cNvPicPr/>
                                        </pic:nvPicPr>
                                        <pic:blipFill>
                                          <a:blip r:embed="rId21">
                                            <a:extLst>
                                              <a:ext uri="{28A0092B-C50C-407E-A947-70E740481C1C}">
                                                <a14:useLocalDpi xmlns:a14="http://schemas.microsoft.com/office/drawing/2010/main" val="0"/>
                                              </a:ext>
                                            </a:extLst>
                                          </a:blip>
                                          <a:stretch>
                                            <a:fillRect/>
                                          </a:stretch>
                                        </pic:blipFill>
                                        <pic:spPr>
                                          <a:xfrm>
                                            <a:off x="0" y="0"/>
                                            <a:ext cx="2993390" cy="20249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5C2914" id="_x0000_s1035" type="#_x0000_t202" style="position:absolute;left:0;text-align:left;margin-left:269.9pt;margin-top:1.8pt;width:250.8pt;height:16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">
                <v:textbox>
                  <w:txbxContent>
                    <w:p w14:paraId="0ADBC0C8" w14:textId="07011C2C" w:rsidR="00BD5B7B" w:rsidRDefault="00BD5B7B" w:rsidP="00840223">
                      <w:r>
                        <w:rPr>
                          <w:noProof/>
                          <w:lang w:eastAsia="zh-CN"/>
                        </w:rPr>
                        <w:drawing>
                          <wp:inline distT="0" distB="0" distL="0" distR="0" wp14:anchorId="50A268C6" wp14:editId="0F2137C6">
                            <wp:extent cx="2993390" cy="202494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11.png"/>
                                    <pic:cNvPicPr/>
                                  </pic:nvPicPr>
                                  <pic:blipFill>
                                    <a:blip r:embed="rId22">
                                      <a:extLst>
                                        <a:ext uri="{28A0092B-C50C-407E-A947-70E740481C1C}">
                                          <a14:useLocalDpi xmlns:a14="http://schemas.microsoft.com/office/drawing/2010/main" val="0"/>
                                        </a:ext>
                                      </a:extLst>
                                    </a:blip>
                                    <a:stretch>
                                      <a:fillRect/>
                                    </a:stretch>
                                  </pic:blipFill>
                                  <pic:spPr>
                                    <a:xfrm>
                                      <a:off x="0" y="0"/>
                                      <a:ext cx="2993390" cy="2024940"/>
                                    </a:xfrm>
                                    <a:prstGeom prst="rect">
                                      <a:avLst/>
                                    </a:prstGeom>
                                  </pic:spPr>
                                </pic:pic>
                              </a:graphicData>
                            </a:graphic>
                          </wp:inline>
                        </w:drawing>
                      </w:r>
                    </w:p>
                  </w:txbxContent>
                </v:textbox>
                <w10:wrap type="square"/>
              </v:shape>
            </w:pict>
          </mc:Fallback>
        </mc:AlternateContent>
      </w:r>
      <w:r w:rsidR="00370D2D">
        <w:rPr>
          <w:lang w:eastAsia="zh-CN"/>
        </w:rPr>
        <w:t>color reach 80%.</w:t>
      </w:r>
      <w:r w:rsidR="00F04DAE">
        <w:rPr>
          <w:lang w:eastAsia="zh-CN"/>
        </w:rPr>
        <w:t xml:space="preserve"> </w:t>
      </w:r>
      <w:r w:rsidR="00D00D52">
        <w:rPr>
          <w:lang w:eastAsia="zh-CN"/>
        </w:rPr>
        <w:t>T</w:t>
      </w:r>
      <w:r w:rsidR="00F04DAE">
        <w:rPr>
          <w:lang w:eastAsia="zh-CN"/>
        </w:rPr>
        <w:t xml:space="preserve">he overall trend for human swarm is </w:t>
      </w:r>
      <w:r w:rsidR="00D00D52">
        <w:rPr>
          <w:lang w:eastAsia="zh-CN"/>
        </w:rPr>
        <w:t>to</w:t>
      </w:r>
      <w:r w:rsidR="003E4A56">
        <w:rPr>
          <w:lang w:eastAsia="zh-CN"/>
        </w:rPr>
        <w:t xml:space="preserve"> tak</w:t>
      </w:r>
      <w:r w:rsidR="00D00D52">
        <w:rPr>
          <w:lang w:eastAsia="zh-CN"/>
        </w:rPr>
        <w:t>e</w:t>
      </w:r>
      <w:r w:rsidR="003E4A56">
        <w:rPr>
          <w:lang w:eastAsia="zh-CN"/>
        </w:rPr>
        <w:t xml:space="preserve"> less time</w:t>
      </w:r>
      <w:r w:rsidR="00370D2D">
        <w:rPr>
          <w:lang w:eastAsia="zh-CN"/>
        </w:rPr>
        <w:t>,</w:t>
      </w:r>
      <w:r w:rsidR="003E4A56">
        <w:rPr>
          <w:lang w:eastAsia="zh-CN"/>
        </w:rPr>
        <w:t xml:space="preserve"> </w:t>
      </w:r>
      <w:r w:rsidR="00370D2D">
        <w:rPr>
          <w:lang w:eastAsia="zh-CN"/>
        </w:rPr>
        <w:t>b</w:t>
      </w:r>
      <w:r w:rsidR="003E4A56">
        <w:rPr>
          <w:lang w:eastAsia="zh-CN"/>
        </w:rPr>
        <w:t>ut in the first tri</w:t>
      </w:r>
      <w:r w:rsidR="00370D2D">
        <w:rPr>
          <w:lang w:eastAsia="zh-CN"/>
        </w:rPr>
        <w:t>a</w:t>
      </w:r>
      <w:r w:rsidR="003E4A56">
        <w:rPr>
          <w:lang w:eastAsia="zh-CN"/>
        </w:rPr>
        <w:t xml:space="preserve">l, we can see that it only took </w:t>
      </w:r>
      <w:r w:rsidR="003E4A56" w:rsidRPr="00581D3B">
        <w:rPr>
          <w:i/>
          <w:lang w:eastAsia="zh-CN"/>
        </w:rPr>
        <w:t>2.5</w:t>
      </w:r>
      <w:r w:rsidR="003E4A56">
        <w:rPr>
          <w:lang w:eastAsia="zh-CN"/>
        </w:rPr>
        <w:t xml:space="preserve"> seconds for human swarm to accomplish the command, which is extremely faster than others, and at No.8 trail, it takes</w:t>
      </w:r>
      <w:r w:rsidR="00D00D52">
        <w:rPr>
          <w:lang w:eastAsia="zh-CN"/>
        </w:rPr>
        <w:t xml:space="preserve"> a</w:t>
      </w:r>
      <w:r w:rsidR="003E4A56">
        <w:rPr>
          <w:lang w:eastAsia="zh-CN"/>
        </w:rPr>
        <w:t xml:space="preserve"> longer time. </w:t>
      </w:r>
      <w:r w:rsidR="00D00D52">
        <w:rPr>
          <w:lang w:eastAsia="zh-CN"/>
        </w:rPr>
        <w:t>There are several reasons. I</w:t>
      </w:r>
      <w:r w:rsidR="003E4A56">
        <w:rPr>
          <w:lang w:eastAsia="zh-CN"/>
        </w:rPr>
        <w:t xml:space="preserve">n the first trail, people had not </w:t>
      </w:r>
      <w:r w:rsidR="00D00D52">
        <w:rPr>
          <w:lang w:eastAsia="zh-CN"/>
        </w:rPr>
        <w:t>turned on their</w:t>
      </w:r>
      <w:r w:rsidR="003E4A56">
        <w:rPr>
          <w:lang w:eastAsia="zh-CN"/>
        </w:rPr>
        <w:t xml:space="preserve"> light</w:t>
      </w:r>
      <w:r w:rsidR="00D00D52">
        <w:rPr>
          <w:lang w:eastAsia="zh-CN"/>
        </w:rPr>
        <w:t>s. W</w:t>
      </w:r>
      <w:r w:rsidR="003E4A56">
        <w:rPr>
          <w:lang w:eastAsia="zh-CN"/>
        </w:rPr>
        <w:t xml:space="preserve">hen they heard the vocal command </w:t>
      </w:r>
      <w:r w:rsidR="003E4A56" w:rsidRPr="003E55BE">
        <w:rPr>
          <w:i/>
          <w:lang w:eastAsia="zh-CN"/>
        </w:rPr>
        <w:t>“I want everybody to turn them red”</w:t>
      </w:r>
      <w:r w:rsidR="003E4A56">
        <w:rPr>
          <w:lang w:eastAsia="zh-CN"/>
        </w:rPr>
        <w:t xml:space="preserve"> they respond</w:t>
      </w:r>
      <w:r w:rsidR="00D00D52">
        <w:rPr>
          <w:lang w:eastAsia="zh-CN"/>
        </w:rPr>
        <w:t>ed</w:t>
      </w:r>
      <w:r w:rsidR="003E4A56">
        <w:rPr>
          <w:lang w:eastAsia="zh-CN"/>
        </w:rPr>
        <w:t xml:space="preserve"> </w:t>
      </w:r>
      <w:r w:rsidR="00D00D52">
        <w:rPr>
          <w:lang w:eastAsia="zh-CN"/>
        </w:rPr>
        <w:t>quickly</w:t>
      </w:r>
      <w:r w:rsidR="003E4A56">
        <w:rPr>
          <w:lang w:eastAsia="zh-CN"/>
        </w:rPr>
        <w:t xml:space="preserve"> without confusion. </w:t>
      </w:r>
      <w:r w:rsidR="00D00D52">
        <w:rPr>
          <w:lang w:eastAsia="zh-CN"/>
        </w:rPr>
        <w:t>F</w:t>
      </w:r>
      <w:r w:rsidR="003E4A56">
        <w:rPr>
          <w:lang w:eastAsia="zh-CN"/>
        </w:rPr>
        <w:t xml:space="preserve">or next command, the </w:t>
      </w:r>
      <w:r w:rsidR="00D00D52">
        <w:rPr>
          <w:lang w:eastAsia="zh-CN"/>
        </w:rPr>
        <w:t xml:space="preserve">initial umbrella </w:t>
      </w:r>
      <w:r w:rsidR="003E4A56">
        <w:rPr>
          <w:lang w:eastAsia="zh-CN"/>
        </w:rPr>
        <w:t>color</w:t>
      </w:r>
      <w:r w:rsidR="00D00D52">
        <w:rPr>
          <w:lang w:eastAsia="zh-CN"/>
        </w:rPr>
        <w:t>s</w:t>
      </w:r>
      <w:r w:rsidR="003E4A56">
        <w:rPr>
          <w:lang w:eastAsia="zh-CN"/>
        </w:rPr>
        <w:t xml:space="preserve"> </w:t>
      </w:r>
      <w:r w:rsidR="00D00D52">
        <w:rPr>
          <w:lang w:eastAsia="zh-CN"/>
        </w:rPr>
        <w:t xml:space="preserve">were </w:t>
      </w:r>
      <w:r w:rsidR="003E4A56">
        <w:rPr>
          <w:lang w:eastAsia="zh-CN"/>
        </w:rPr>
        <w:t xml:space="preserve">mixed, </w:t>
      </w:r>
      <w:r w:rsidR="00E275A2">
        <w:rPr>
          <w:lang w:eastAsia="zh-CN"/>
        </w:rPr>
        <w:t xml:space="preserve">and </w:t>
      </w:r>
      <w:r w:rsidR="00D00D52">
        <w:rPr>
          <w:lang w:eastAsia="zh-CN"/>
        </w:rPr>
        <w:t xml:space="preserve">the </w:t>
      </w:r>
      <w:r w:rsidR="00E275A2">
        <w:rPr>
          <w:lang w:eastAsia="zh-CN"/>
        </w:rPr>
        <w:t xml:space="preserve">people </w:t>
      </w:r>
      <w:r w:rsidR="00D00D52">
        <w:rPr>
          <w:lang w:eastAsia="zh-CN"/>
        </w:rPr>
        <w:t>required more</w:t>
      </w:r>
      <w:r w:rsidR="003E55BE">
        <w:rPr>
          <w:lang w:eastAsia="zh-CN"/>
        </w:rPr>
        <w:t>.</w:t>
      </w:r>
      <w:r w:rsidR="00E275A2">
        <w:rPr>
          <w:lang w:eastAsia="zh-CN"/>
        </w:rPr>
        <w:t xml:space="preserve"> </w:t>
      </w:r>
      <w:r w:rsidR="00370D2D">
        <w:rPr>
          <w:lang w:eastAsia="zh-CN"/>
        </w:rPr>
        <w:t>T</w:t>
      </w:r>
      <w:r w:rsidR="00E275A2">
        <w:rPr>
          <w:lang w:eastAsia="zh-CN"/>
        </w:rPr>
        <w:t>he last trail</w:t>
      </w:r>
      <w:r w:rsidR="00370D2D">
        <w:rPr>
          <w:lang w:eastAsia="zh-CN"/>
        </w:rPr>
        <w:t xml:space="preserve"> asked the</w:t>
      </w:r>
      <w:r w:rsidR="00E275A2">
        <w:rPr>
          <w:lang w:eastAsia="zh-CN"/>
        </w:rPr>
        <w:t xml:space="preserve"> human swarm to turn off the light</w:t>
      </w:r>
      <w:r w:rsidR="00370D2D">
        <w:rPr>
          <w:lang w:eastAsia="zh-CN"/>
        </w:rPr>
        <w:t>. This was a novel command and</w:t>
      </w:r>
      <w:r w:rsidR="00E275A2">
        <w:rPr>
          <w:lang w:eastAsia="zh-CN"/>
        </w:rPr>
        <w:t xml:space="preserve"> it </w:t>
      </w:r>
      <w:r w:rsidR="00370D2D">
        <w:rPr>
          <w:lang w:eastAsia="zh-CN"/>
        </w:rPr>
        <w:t xml:space="preserve">required more </w:t>
      </w:r>
      <w:r w:rsidR="00E275A2">
        <w:rPr>
          <w:lang w:eastAsia="zh-CN"/>
        </w:rPr>
        <w:t>time to complete.</w:t>
      </w:r>
    </w:p>
    <w:p w14:paraId="730EF36A" w14:textId="3ECDAFF4" w:rsidR="00E275A2" w:rsidRDefault="00E275A2" w:rsidP="00EA7811">
      <w:pPr>
        <w:pStyle w:val="Style1body"/>
        <w:rPr>
          <w:lang w:eastAsia="zh-CN"/>
        </w:rPr>
      </w:pPr>
      <w:r>
        <w:rPr>
          <w:lang w:eastAsia="zh-CN"/>
        </w:rPr>
        <w:t xml:space="preserve">If we exclude the special events, we can conclude that human swarm </w:t>
      </w:r>
      <w:r w:rsidR="00370D2D">
        <w:rPr>
          <w:lang w:eastAsia="zh-CN"/>
        </w:rPr>
        <w:t>responded more quickly each time</w:t>
      </w:r>
      <w:r>
        <w:rPr>
          <w:lang w:eastAsia="zh-CN"/>
        </w:rPr>
        <w:t>.</w:t>
      </w:r>
    </w:p>
    <w:p w14:paraId="15841950" w14:textId="73E3EF64" w:rsidR="00E275A2" w:rsidRDefault="00E275A2" w:rsidP="00E275A2">
      <w:pPr>
        <w:pStyle w:val="Heading3"/>
        <w:rPr>
          <w:lang w:eastAsia="zh-CN"/>
        </w:rPr>
      </w:pPr>
      <w:r>
        <w:rPr>
          <w:lang w:eastAsia="zh-CN"/>
        </w:rPr>
        <w:t>Comparing accuracy between similar commands</w:t>
      </w:r>
    </w:p>
    <w:p w14:paraId="745308E7" w14:textId="4F35BCC8" w:rsidR="00840223" w:rsidRDefault="00840223" w:rsidP="00840223">
      <w:pPr>
        <w:pStyle w:val="Style1body"/>
        <w:rPr>
          <w:lang w:eastAsia="zh-CN"/>
        </w:rPr>
      </w:pPr>
      <w:r>
        <w:rPr>
          <w:noProof/>
        </w:rPr>
        <w:lastRenderedPageBreak/>
        <mc:AlternateContent>
          <mc:Choice Requires="wps">
            <w:drawing>
              <wp:anchor distT="45720" distB="45720" distL="114300" distR="114300" simplePos="0" relativeHeight="251652096" behindDoc="0" locked="0" layoutInCell="1" allowOverlap="1" wp14:anchorId="5E98252E" wp14:editId="603418EC">
                <wp:simplePos x="0" y="0"/>
                <wp:positionH relativeFrom="column">
                  <wp:posOffset>-1270</wp:posOffset>
                </wp:positionH>
                <wp:positionV relativeFrom="paragraph">
                  <wp:posOffset>962660</wp:posOffset>
                </wp:positionV>
                <wp:extent cx="3185160" cy="2156460"/>
                <wp:effectExtent l="0" t="0" r="15240" b="1524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156460"/>
                        </a:xfrm>
                        <a:prstGeom prst="rect">
                          <a:avLst/>
                        </a:prstGeom>
                        <a:solidFill>
                          <a:srgbClr val="FFFFFF"/>
                        </a:solidFill>
                        <a:ln w="9525">
                          <a:solidFill>
                            <a:srgbClr val="000000"/>
                          </a:solidFill>
                          <a:miter lim="800000"/>
                          <a:headEnd/>
                          <a:tailEnd/>
                        </a:ln>
                      </wps:spPr>
                      <wps:txbx>
                        <w:txbxContent>
                          <w:p w14:paraId="10FC405D" w14:textId="72E8F627" w:rsidR="00BD5B7B" w:rsidRDefault="00BD5B7B" w:rsidP="00840223">
                            <w:r>
                              <w:rPr>
                                <w:noProof/>
                              </w:rPr>
                              <w:drawing>
                                <wp:inline distT="0" distB="0" distL="0" distR="0" wp14:anchorId="6E3819D2" wp14:editId="34FA4DD6">
                                  <wp:extent cx="2993390" cy="211975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20.png"/>
                                          <pic:cNvPicPr/>
                                        </pic:nvPicPr>
                                        <pic:blipFill>
                                          <a:blip r:embed="rId23">
                                            <a:extLst>
                                              <a:ext uri="{28A0092B-C50C-407E-A947-70E740481C1C}">
                                                <a14:useLocalDpi xmlns:a14="http://schemas.microsoft.com/office/drawing/2010/main" val="0"/>
                                              </a:ext>
                                            </a:extLst>
                                          </a:blip>
                                          <a:stretch>
                                            <a:fillRect/>
                                          </a:stretch>
                                        </pic:blipFill>
                                        <pic:spPr>
                                          <a:xfrm>
                                            <a:off x="0" y="0"/>
                                            <a:ext cx="2993390" cy="21197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98252E" id="_x0000_s1036" type="#_x0000_t202" style="position:absolute;left:0;text-align:left;margin-left:-.1pt;margin-top:75.8pt;width:250.8pt;height:169.8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">
                <v:textbox>
                  <w:txbxContent>
                    <w:p w14:paraId="10FC405D" w14:textId="72E8F627" w:rsidR="00BD5B7B" w:rsidRDefault="00BD5B7B" w:rsidP="00840223">
                      <w:r>
                        <w:rPr>
                          <w:noProof/>
                          <w:lang w:eastAsia="zh-CN"/>
                        </w:rPr>
                        <w:drawing>
                          <wp:inline distT="0" distB="0" distL="0" distR="0" wp14:anchorId="6E3819D2" wp14:editId="34FA4DD6">
                            <wp:extent cx="2993390" cy="211975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20.png"/>
                                    <pic:cNvPicPr/>
                                  </pic:nvPicPr>
                                  <pic:blipFill>
                                    <a:blip r:embed="rId24">
                                      <a:extLst>
                                        <a:ext uri="{28A0092B-C50C-407E-A947-70E740481C1C}">
                                          <a14:useLocalDpi xmlns:a14="http://schemas.microsoft.com/office/drawing/2010/main" val="0"/>
                                        </a:ext>
                                      </a:extLst>
                                    </a:blip>
                                    <a:stretch>
                                      <a:fillRect/>
                                    </a:stretch>
                                  </pic:blipFill>
                                  <pic:spPr>
                                    <a:xfrm>
                                      <a:off x="0" y="0"/>
                                      <a:ext cx="2993390" cy="2119751"/>
                                    </a:xfrm>
                                    <a:prstGeom prst="rect">
                                      <a:avLst/>
                                    </a:prstGeom>
                                  </pic:spPr>
                                </pic:pic>
                              </a:graphicData>
                            </a:graphic>
                          </wp:inline>
                        </w:drawing>
                      </w:r>
                    </w:p>
                  </w:txbxContent>
                </v:textbox>
                <w10:wrap type="square"/>
              </v:shape>
            </w:pict>
          </mc:Fallback>
        </mc:AlternateContent>
      </w:r>
      <w:r w:rsidR="001F2B0D">
        <w:rPr>
          <w:lang w:eastAsia="zh-CN"/>
        </w:rPr>
        <w:t xml:space="preserve">There are some vocal commands, very similar, so we want to know in those kinds of commands, which one they performed better. For example, for the command </w:t>
      </w:r>
      <w:r w:rsidR="001F2B0D" w:rsidRPr="003E55BE">
        <w:rPr>
          <w:i/>
          <w:lang w:eastAsia="zh-CN"/>
        </w:rPr>
        <w:t>“if you're red Move!”</w:t>
      </w:r>
      <w:r w:rsidR="001F2B0D">
        <w:rPr>
          <w:lang w:eastAsia="zh-CN"/>
        </w:rPr>
        <w:t xml:space="preserve"> how accurate were they?   Compare</w:t>
      </w:r>
      <w:r w:rsidR="00370D2D">
        <w:rPr>
          <w:lang w:eastAsia="zh-CN"/>
        </w:rPr>
        <w:t>d</w:t>
      </w:r>
      <w:r w:rsidR="001F2B0D">
        <w:rPr>
          <w:lang w:eastAsia="zh-CN"/>
        </w:rPr>
        <w:t xml:space="preserve"> to </w:t>
      </w:r>
      <w:r w:rsidR="003E55BE">
        <w:rPr>
          <w:i/>
          <w:lang w:eastAsia="zh-CN"/>
        </w:rPr>
        <w:t>“</w:t>
      </w:r>
      <w:r w:rsidR="001F2B0D" w:rsidRPr="003E55BE">
        <w:rPr>
          <w:i/>
          <w:lang w:eastAsia="zh-CN"/>
        </w:rPr>
        <w:t>When I say go I want the red to freeze and the blue's to move</w:t>
      </w:r>
      <w:r w:rsidR="00370D2D" w:rsidRPr="003E55BE">
        <w:rPr>
          <w:i/>
          <w:lang w:eastAsia="zh-CN"/>
        </w:rPr>
        <w:t xml:space="preserve"> …</w:t>
      </w:r>
      <w:r w:rsidR="001F2B0D" w:rsidRPr="003E55BE">
        <w:rPr>
          <w:i/>
          <w:lang w:eastAsia="zh-CN"/>
        </w:rPr>
        <w:t xml:space="preserve"> Go!”</w:t>
      </w:r>
      <w:r w:rsidR="001F2B0D">
        <w:rPr>
          <w:lang w:eastAsia="zh-CN"/>
        </w:rPr>
        <w:t xml:space="preserve">  And </w:t>
      </w:r>
      <w:r w:rsidR="001F2B0D" w:rsidRPr="003E55BE">
        <w:rPr>
          <w:i/>
          <w:lang w:eastAsia="zh-CN"/>
        </w:rPr>
        <w:t>“Let's try that with the green Go!”</w:t>
      </w:r>
      <w:r w:rsidR="001F2B0D">
        <w:rPr>
          <w:lang w:eastAsia="zh-CN"/>
        </w:rPr>
        <w:t xml:space="preserve"> we got the result in Fig. </w:t>
      </w:r>
      <w:r w:rsidR="00B64C2A">
        <w:rPr>
          <w:lang w:eastAsia="zh-CN"/>
        </w:rPr>
        <w:t>8</w:t>
      </w:r>
    </w:p>
    <w:p w14:paraId="7D603F7B" w14:textId="77777777" w:rsidR="00B64C2A" w:rsidRDefault="00F80D92" w:rsidP="00B64C2A">
      <w:pPr>
        <w:pStyle w:val="Figstyle"/>
        <w:spacing w:before="240"/>
        <w:ind w:left="446"/>
        <w:contextualSpacing/>
        <w:rPr>
          <w:lang w:eastAsia="zh-CN"/>
        </w:rPr>
      </w:pPr>
      <w:r w:rsidRPr="00F80D92">
        <w:rPr>
          <w:lang w:eastAsia="zh-CN"/>
        </w:rPr>
        <w:t xml:space="preserve">Comparing the accuracy of two vocal command </w:t>
      </w:r>
      <w:r w:rsidRPr="007C4BCF">
        <w:rPr>
          <w:i/>
          <w:lang w:eastAsia="zh-CN"/>
        </w:rPr>
        <w:t>“If you are red move.”</w:t>
      </w:r>
      <w:r w:rsidRPr="00F80D92">
        <w:rPr>
          <w:lang w:eastAsia="zh-CN"/>
        </w:rPr>
        <w:t xml:space="preserve"> </w:t>
      </w:r>
    </w:p>
    <w:p w14:paraId="7DAA5FD3" w14:textId="4B3D84CB" w:rsidR="001F2B0D" w:rsidRPr="007C4BCF" w:rsidRDefault="00840223" w:rsidP="00B64C2A">
      <w:pPr>
        <w:pStyle w:val="Figstyle"/>
        <w:numPr>
          <w:ilvl w:val="0"/>
          <w:numId w:val="0"/>
        </w:numPr>
        <w:spacing w:before="240"/>
        <w:ind w:left="86"/>
        <w:contextualSpacing/>
        <w:rPr>
          <w:i/>
          <w:lang w:eastAsia="zh-CN"/>
        </w:rPr>
      </w:pPr>
      <w:r>
        <mc:AlternateContent>
          <mc:Choice Requires="wps">
            <w:drawing>
              <wp:anchor distT="45720" distB="45720" distL="114300" distR="114300" simplePos="0" relativeHeight="251655168" behindDoc="0" locked="0" layoutInCell="1" allowOverlap="1" wp14:anchorId="1DF33491" wp14:editId="74FF51D5">
                <wp:simplePos x="0" y="0"/>
                <wp:positionH relativeFrom="column">
                  <wp:posOffset>3427730</wp:posOffset>
                </wp:positionH>
                <wp:positionV relativeFrom="paragraph">
                  <wp:posOffset>233680</wp:posOffset>
                </wp:positionV>
                <wp:extent cx="3185160" cy="2087880"/>
                <wp:effectExtent l="0" t="0" r="15240" b="2667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087880"/>
                        </a:xfrm>
                        <a:prstGeom prst="rect">
                          <a:avLst/>
                        </a:prstGeom>
                        <a:solidFill>
                          <a:srgbClr val="FFFFFF"/>
                        </a:solidFill>
                        <a:ln w="9525">
                          <a:solidFill>
                            <a:srgbClr val="000000"/>
                          </a:solidFill>
                          <a:miter lim="800000"/>
                          <a:headEnd/>
                          <a:tailEnd/>
                        </a:ln>
                      </wps:spPr>
                      <wps:txbx>
                        <w:txbxContent>
                          <w:p w14:paraId="5B143083" w14:textId="2510EA01" w:rsidR="00BD5B7B" w:rsidRDefault="00BD5B7B" w:rsidP="00840223">
                            <w:r>
                              <w:rPr>
                                <w:noProof/>
                              </w:rPr>
                              <w:drawing>
                                <wp:inline distT="0" distB="0" distL="0" distR="0" wp14:anchorId="14EDDF5D" wp14:editId="30AFC6D6">
                                  <wp:extent cx="2963545" cy="2034540"/>
                                  <wp:effectExtent l="0" t="0" r="8255" b="381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12.png"/>
                                          <pic:cNvPicPr/>
                                        </pic:nvPicPr>
                                        <pic:blipFill>
                                          <a:blip r:embed="rId25">
                                            <a:extLst>
                                              <a:ext uri="{28A0092B-C50C-407E-A947-70E740481C1C}">
                                                <a14:useLocalDpi xmlns:a14="http://schemas.microsoft.com/office/drawing/2010/main" val="0"/>
                                              </a:ext>
                                            </a:extLst>
                                          </a:blip>
                                          <a:stretch>
                                            <a:fillRect/>
                                          </a:stretch>
                                        </pic:blipFill>
                                        <pic:spPr>
                                          <a:xfrm>
                                            <a:off x="0" y="0"/>
                                            <a:ext cx="2985033" cy="204929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F33491" id="_x0000_s1037" type="#_x0000_t202" style="position:absolute;left:0;text-align:left;margin-left:269.9pt;margin-top:18.4pt;width:250.8pt;height:164.4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">
                <v:textbox>
                  <w:txbxContent>
                    <w:p w14:paraId="5B143083" w14:textId="2510EA01" w:rsidR="00BD5B7B" w:rsidRDefault="00BD5B7B" w:rsidP="00840223">
                      <w:r>
                        <w:rPr>
                          <w:noProof/>
                          <w:lang w:eastAsia="zh-CN"/>
                        </w:rPr>
                        <w:drawing>
                          <wp:inline distT="0" distB="0" distL="0" distR="0" wp14:anchorId="14EDDF5D" wp14:editId="30AFC6D6">
                            <wp:extent cx="2963545" cy="2034540"/>
                            <wp:effectExtent l="0" t="0" r="8255" b="381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12.png"/>
                                    <pic:cNvPicPr/>
                                  </pic:nvPicPr>
                                  <pic:blipFill>
                                    <a:blip r:embed="rId26">
                                      <a:extLst>
                                        <a:ext uri="{28A0092B-C50C-407E-A947-70E740481C1C}">
                                          <a14:useLocalDpi xmlns:a14="http://schemas.microsoft.com/office/drawing/2010/main" val="0"/>
                                        </a:ext>
                                      </a:extLst>
                                    </a:blip>
                                    <a:stretch>
                                      <a:fillRect/>
                                    </a:stretch>
                                  </pic:blipFill>
                                  <pic:spPr>
                                    <a:xfrm>
                                      <a:off x="0" y="0"/>
                                      <a:ext cx="2985033" cy="2049292"/>
                                    </a:xfrm>
                                    <a:prstGeom prst="rect">
                                      <a:avLst/>
                                    </a:prstGeom>
                                  </pic:spPr>
                                </pic:pic>
                              </a:graphicData>
                            </a:graphic>
                          </wp:inline>
                        </w:drawing>
                      </w:r>
                    </w:p>
                  </w:txbxContent>
                </v:textbox>
                <w10:wrap type="square"/>
              </v:shape>
            </w:pict>
          </mc:Fallback>
        </mc:AlternateContent>
      </w:r>
      <w:r w:rsidR="00F80D92" w:rsidRPr="00F80D92">
        <w:rPr>
          <w:lang w:eastAsia="zh-CN"/>
        </w:rPr>
        <w:t xml:space="preserve">and </w:t>
      </w:r>
      <w:r w:rsidR="00F80D92" w:rsidRPr="007C4BCF">
        <w:rPr>
          <w:i/>
          <w:lang w:eastAsia="zh-CN"/>
        </w:rPr>
        <w:t>“When I say go I want red to freeze and the blues’ to move.”</w:t>
      </w:r>
      <w:r w:rsidR="007D43C1">
        <w:rPr>
          <w:lang w:eastAsia="zh-CN"/>
        </w:rPr>
        <w:t xml:space="preserve"> In every 20 frames, if the umbrella’s </w:t>
      </w:r>
      <w:r w:rsidR="00696F18">
        <w:rPr>
          <w:lang w:eastAsia="zh-CN"/>
        </w:rPr>
        <w:t xml:space="preserve">new </w:t>
      </w:r>
      <w:r w:rsidR="007D43C1">
        <w:rPr>
          <w:lang w:eastAsia="zh-CN"/>
        </w:rPr>
        <w:t>position is more than a quarter of its radius</w:t>
      </w:r>
      <w:r w:rsidR="00696F18">
        <w:rPr>
          <w:lang w:eastAsia="zh-CN"/>
        </w:rPr>
        <w:t xml:space="preserve"> with it’s original position</w:t>
      </w:r>
      <w:r w:rsidR="007D43C1">
        <w:rPr>
          <w:lang w:eastAsia="zh-CN"/>
        </w:rPr>
        <w:t>, we define this umbrella is moving</w:t>
      </w:r>
      <w:r w:rsidR="00193613">
        <w:rPr>
          <w:lang w:eastAsia="zh-CN"/>
        </w:rPr>
        <w:t xml:space="preserve">. </w:t>
      </w:r>
      <w:r w:rsidR="00193613">
        <w:t xml:space="preserve">Umbrellas’ velocity under commands </w:t>
      </w:r>
      <w:r w:rsidR="00193613" w:rsidRPr="007C4BCF">
        <w:rPr>
          <w:i/>
          <w:lang w:eastAsia="zh-CN"/>
        </w:rPr>
        <w:t>“If you are red move.”</w:t>
      </w:r>
      <w:r w:rsidR="00193613" w:rsidRPr="00F80D92">
        <w:rPr>
          <w:lang w:eastAsia="zh-CN"/>
        </w:rPr>
        <w:t xml:space="preserve"> and </w:t>
      </w:r>
      <w:r w:rsidR="00193613" w:rsidRPr="007C4BCF">
        <w:rPr>
          <w:i/>
          <w:lang w:eastAsia="zh-CN"/>
        </w:rPr>
        <w:t>“When I say go I want red to freeze and the blues’ to move.”</w:t>
      </w:r>
    </w:p>
    <w:p w14:paraId="27502EAD" w14:textId="77777777" w:rsidR="008B1584" w:rsidRDefault="00370D2D" w:rsidP="008B1584">
      <w:pPr>
        <w:pStyle w:val="Style1body"/>
      </w:pPr>
      <w:r>
        <w:t xml:space="preserve">Fig. </w:t>
      </w:r>
      <w:r w:rsidR="00B64C2A">
        <w:t>8</w:t>
      </w:r>
      <w:r w:rsidR="00F80D92">
        <w:t xml:space="preserve"> </w:t>
      </w:r>
      <w:r>
        <w:t>shows that the swarm accuracy increased in response to</w:t>
      </w:r>
      <w:r w:rsidR="00F80D92">
        <w:t xml:space="preserve"> </w:t>
      </w:r>
      <w:r w:rsidR="00F80D92" w:rsidRPr="00BD5B7B">
        <w:rPr>
          <w:i/>
        </w:rPr>
        <w:t>“</w:t>
      </w:r>
      <w:r w:rsidR="00F80D92" w:rsidRPr="00BD5B7B">
        <w:rPr>
          <w:i/>
          <w:lang w:eastAsia="zh-CN"/>
        </w:rPr>
        <w:t>When I say go I want red to freeze and the blues’ to move</w:t>
      </w:r>
      <w:r w:rsidR="00F80D92" w:rsidRPr="00BD5B7B">
        <w:rPr>
          <w:i/>
        </w:rPr>
        <w:t>”</w:t>
      </w:r>
      <w:r w:rsidRPr="00BD5B7B">
        <w:rPr>
          <w:i/>
        </w:rPr>
        <w:t>.</w:t>
      </w:r>
      <w:r>
        <w:t xml:space="preserve"> An </w:t>
      </w:r>
      <w:r w:rsidR="00F80D92">
        <w:t xml:space="preserve">exponential </w:t>
      </w:r>
      <w:r w:rsidR="007D43C1">
        <w:t xml:space="preserve">function fit </w:t>
      </w:r>
      <w:r>
        <w:t>shows when the swarm achieved</w:t>
      </w:r>
      <w:r w:rsidR="007D43C1">
        <w:t xml:space="preserve"> 0.9 accuracy, which means more than 90% of the umbrellas are following the vocal command.</w:t>
      </w:r>
      <w:r w:rsidR="00696F18">
        <w:t xml:space="preserve"> </w:t>
      </w:r>
    </w:p>
    <w:p w14:paraId="79316B82" w14:textId="4A1B7438" w:rsidR="00A2634E" w:rsidRDefault="00A2634E" w:rsidP="008B1584">
      <w:pPr>
        <w:pStyle w:val="Style1body"/>
      </w:pPr>
      <w:r>
        <w:t xml:space="preserve">Through this figure, we can see the difference between the red’s velocity and blue’s velocity. Before the vocal command </w:t>
      </w:r>
      <w:r w:rsidRPr="007C4BCF">
        <w:rPr>
          <w:i/>
        </w:rPr>
        <w:t>“Go”</w:t>
      </w:r>
      <w:r>
        <w:t xml:space="preserve"> red umbrellas are moving, blue umbrellas are not moving, after that</w:t>
      </w:r>
      <w:r w:rsidR="00370D2D">
        <w:t xml:space="preserve"> the command</w:t>
      </w:r>
      <w:r>
        <w:t>, reds freeze and blues move instead.</w:t>
      </w:r>
    </w:p>
    <w:p w14:paraId="2A0FE0B6" w14:textId="2094D2DF" w:rsidR="00A2634E" w:rsidRDefault="00370D2D" w:rsidP="00A2634E">
      <w:pPr>
        <w:pStyle w:val="Heading3"/>
      </w:pPr>
      <w:commentRangeStart w:id="90"/>
      <w:r>
        <w:t>Shape-matchin</w:t>
      </w:r>
      <w:r w:rsidR="003D123C">
        <w:t>g</w:t>
      </w:r>
      <w:r>
        <w:t xml:space="preserve"> abilities</w:t>
      </w:r>
    </w:p>
    <w:p w14:paraId="393770DF" w14:textId="528C7B5E" w:rsidR="00840223" w:rsidRDefault="00A2634E" w:rsidP="00840223">
      <w:pPr>
        <w:pStyle w:val="Style1body"/>
      </w:pPr>
      <w:r>
        <w:t>Besides chang</w:t>
      </w:r>
      <w:r w:rsidR="00370D2D">
        <w:t>ing</w:t>
      </w:r>
      <w:r>
        <w:t xml:space="preserve"> the</w:t>
      </w:r>
      <w:r w:rsidR="00370D2D">
        <w:t>ir</w:t>
      </w:r>
      <w:r>
        <w:t xml:space="preserve"> color, </w:t>
      </w:r>
      <w:r w:rsidR="00370D2D">
        <w:t xml:space="preserve">the </w:t>
      </w:r>
      <w:r>
        <w:t xml:space="preserve">human swarm were </w:t>
      </w:r>
      <w:r w:rsidR="00370D2D">
        <w:t xml:space="preserve">given </w:t>
      </w:r>
      <w:r w:rsidR="00D74ACC">
        <w:t>harder</w:t>
      </w:r>
      <w:r>
        <w:t xml:space="preserve"> command</w:t>
      </w:r>
      <w:r w:rsidR="00370D2D">
        <w:t>s</w:t>
      </w:r>
      <w:r>
        <w:t xml:space="preserve"> </w:t>
      </w:r>
      <w:r w:rsidR="00370D2D">
        <w:t xml:space="preserve">including to </w:t>
      </w:r>
      <w:r w:rsidR="00D74ACC">
        <w:t xml:space="preserve">form circles. </w:t>
      </w:r>
      <w:r w:rsidR="00370D2D">
        <w:t xml:space="preserve">The accuracy of circle formation of </w:t>
      </w:r>
      <w:r w:rsidR="00F82DF1">
        <w:t>the human</w:t>
      </w:r>
      <w:r w:rsidR="00D74ACC">
        <w:t xml:space="preserve"> swarm </w:t>
      </w:r>
      <w:r w:rsidR="00370D2D">
        <w:t>is shown in</w:t>
      </w:r>
      <w:r w:rsidR="00D74ACC">
        <w:t xml:space="preserve"> Fig. </w:t>
      </w:r>
      <w:r w:rsidR="00840223">
        <w:t>9</w:t>
      </w:r>
      <w:r w:rsidR="00370D2D">
        <w:t>.</w:t>
      </w:r>
    </w:p>
    <w:commentRangeEnd w:id="90"/>
    <w:p w14:paraId="347D1006" w14:textId="77777777" w:rsidR="00840223" w:rsidRDefault="00FA6D67" w:rsidP="00840223">
      <w:pPr>
        <w:pStyle w:val="Figstyle"/>
        <w:spacing w:before="240"/>
        <w:ind w:left="446"/>
        <w:contextualSpacing/>
      </w:pPr>
      <w:r>
        <w:rPr>
          <w:rStyle w:val="CommentReference"/>
          <w:noProof w:val="0"/>
        </w:rPr>
        <w:commentReference w:id="90"/>
      </w:r>
      <w:r w:rsidR="00370D2D">
        <w:t>C</w:t>
      </w:r>
      <w:r w:rsidR="00DF5FE0" w:rsidRPr="00DF5FE0">
        <w:t>alculat</w:t>
      </w:r>
      <w:r w:rsidR="00370D2D">
        <w:t>ing the circularity of the human swarm when commanded</w:t>
      </w:r>
    </w:p>
    <w:p w14:paraId="44506EBA" w14:textId="466F8FF6" w:rsidR="00DF5FE0" w:rsidRDefault="00DF5FE0" w:rsidP="00840223">
      <w:pPr>
        <w:pStyle w:val="Figstyle"/>
        <w:numPr>
          <w:ilvl w:val="0"/>
          <w:numId w:val="0"/>
        </w:numPr>
        <w:spacing w:before="240"/>
        <w:ind w:left="90"/>
        <w:contextualSpacing/>
      </w:pPr>
      <w:r w:rsidRPr="007C4BCF">
        <w:rPr>
          <w:i/>
        </w:rPr>
        <w:t>“</w:t>
      </w:r>
      <w:bookmarkStart w:id="91" w:name="OLE_LINK7"/>
      <w:bookmarkStart w:id="92" w:name="OLE_LINK8"/>
      <w:r w:rsidRPr="007C4BCF">
        <w:rPr>
          <w:i/>
        </w:rPr>
        <w:t>Red stop and bunch up.  See how round you can be, keep circling around them greens</w:t>
      </w:r>
      <w:bookmarkEnd w:id="91"/>
      <w:bookmarkEnd w:id="92"/>
      <w:r w:rsidR="00DB7E61" w:rsidRPr="007C4BCF">
        <w:rPr>
          <w:i/>
        </w:rPr>
        <w:t>.</w:t>
      </w:r>
      <w:r w:rsidRPr="007C4BCF">
        <w:rPr>
          <w:i/>
        </w:rPr>
        <w:t>”</w:t>
      </w:r>
      <w:r w:rsidR="00DB7E61" w:rsidRPr="007C4BCF">
        <w:rPr>
          <w:i/>
        </w:rPr>
        <w:t>.</w:t>
      </w:r>
      <w:r w:rsidRPr="007C4BCF">
        <w:rPr>
          <w:i/>
        </w:rPr>
        <w:t xml:space="preserve"> </w:t>
      </w:r>
      <w:r w:rsidRPr="00DF5FE0">
        <w:t>There are three circles with different colors, value</w:t>
      </w:r>
      <w:r w:rsidR="00DB7E61">
        <w:t>s</w:t>
      </w:r>
      <w:r w:rsidRPr="00DF5FE0">
        <w:t xml:space="preserve"> closer to one means the </w:t>
      </w:r>
      <w:r w:rsidR="00DB7E61">
        <w:t>swarm shape</w:t>
      </w:r>
      <w:r w:rsidR="00DB7E61" w:rsidRPr="00DF5FE0">
        <w:t xml:space="preserve"> </w:t>
      </w:r>
      <w:r w:rsidRPr="00DF5FE0">
        <w:t xml:space="preserve">is closer to a </w:t>
      </w:r>
      <w:r w:rsidR="00DB7E61">
        <w:t>true</w:t>
      </w:r>
      <w:r w:rsidR="00DB7E61" w:rsidRPr="00DF5FE0">
        <w:t xml:space="preserve"> </w:t>
      </w:r>
      <w:r w:rsidR="00DB7E61">
        <w:t>circle</w:t>
      </w:r>
      <w:r w:rsidRPr="00DF5FE0">
        <w:t>.</w:t>
      </w:r>
    </w:p>
    <w:p w14:paraId="3191B0CA" w14:textId="2CF177C3" w:rsidR="00DF5FE0" w:rsidRDefault="00DF5FE0" w:rsidP="00DF5FE0">
      <w:pPr>
        <w:pStyle w:val="Style1body"/>
        <w:rPr>
          <w:iCs/>
        </w:rPr>
      </w:pPr>
      <w:r>
        <w:t xml:space="preserve">From the figure we can see that at </w:t>
      </w:r>
      <w:r w:rsidR="00DB7E61" w:rsidRPr="00623128">
        <w:rPr>
          <w:i/>
        </w:rPr>
        <w:t>t</w:t>
      </w:r>
      <w:r w:rsidR="00DB7E61">
        <w:t>=</w:t>
      </w:r>
      <w:r>
        <w:t xml:space="preserve">485 second, </w:t>
      </w:r>
      <w:r w:rsidR="00DB7E61">
        <w:t xml:space="preserve">the </w:t>
      </w:r>
      <w:r>
        <w:t xml:space="preserve">human swarm </w:t>
      </w:r>
      <w:r w:rsidR="00DB7E61">
        <w:t>was given the</w:t>
      </w:r>
      <w:r>
        <w:t xml:space="preserve"> vocal command </w:t>
      </w:r>
      <w:r w:rsidRPr="00BD5B7B">
        <w:rPr>
          <w:i/>
        </w:rPr>
        <w:t>“Red stop and bunch up.  See how round you can be, keep circling around them greens</w:t>
      </w:r>
      <w:r w:rsidR="00DB7E61" w:rsidRPr="00BD5B7B">
        <w:rPr>
          <w:i/>
        </w:rPr>
        <w:t>.</w:t>
      </w:r>
      <w:r w:rsidRPr="00BD5B7B">
        <w:rPr>
          <w:i/>
        </w:rPr>
        <w:t>”</w:t>
      </w:r>
      <w:r>
        <w:t xml:space="preserve"> and then they began to move. </w:t>
      </w:r>
      <w:r w:rsidR="00DB7E61">
        <w:t xml:space="preserve">The human </w:t>
      </w:r>
      <w:r>
        <w:t>swarm follow</w:t>
      </w:r>
      <w:r w:rsidR="00DB7E61">
        <w:t>ed</w:t>
      </w:r>
      <w:r>
        <w:t xml:space="preserve"> this command till </w:t>
      </w:r>
      <w:r w:rsidR="00DB7E61" w:rsidRPr="00623128">
        <w:rPr>
          <w:i/>
        </w:rPr>
        <w:t>t</w:t>
      </w:r>
      <w:r w:rsidR="00DB7E61">
        <w:t>=</w:t>
      </w:r>
      <w:r>
        <w:t>540 seconds</w:t>
      </w:r>
      <w:r w:rsidR="00DB7E61">
        <w:t>, when a</w:t>
      </w:r>
      <w:r>
        <w:t xml:space="preserve"> new command </w:t>
      </w:r>
      <w:r w:rsidR="00DB7E61">
        <w:t xml:space="preserve">was </w:t>
      </w:r>
      <w:r>
        <w:t>announced</w:t>
      </w:r>
      <w:r w:rsidR="00DB7E61">
        <w:t>. During this time the</w:t>
      </w:r>
      <w:r>
        <w:t xml:space="preserve">, circles </w:t>
      </w:r>
      <w:r w:rsidR="00DB7E61">
        <w:t>became increasingly</w:t>
      </w:r>
      <w:r>
        <w:t xml:space="preserve"> round. </w:t>
      </w:r>
      <w:r w:rsidR="00DB7E61">
        <w:t>The</w:t>
      </w:r>
      <w:r>
        <w:t xml:space="preserve"> equation </w:t>
      </w:r>
      <m:oMath>
        <m:sSup>
          <m:sSupPr>
            <m:ctrlPr>
              <w:rPr>
                <w:rFonts w:ascii="Cambria Math" w:hAnsi="Cambria Math"/>
                <w:i/>
                <w:iCs/>
              </w:rPr>
            </m:ctrlPr>
          </m:sSupPr>
          <m:e>
            <m:r>
              <m:rPr>
                <m:sty m:val="p"/>
              </m:rPr>
              <w:rPr>
                <w:rFonts w:ascii="Cambria Math" w:hAnsi="Cambria Math"/>
              </w:rPr>
              <m:t>C</m:t>
            </m:r>
          </m:e>
          <m:sup>
            <m:r>
              <w:rPr>
                <w:rFonts w:ascii="Cambria Math" w:hAnsi="Cambria Math"/>
              </w:rPr>
              <m:t>2</m:t>
            </m:r>
          </m:sup>
        </m:sSup>
        <m:r>
          <w:rPr>
            <w:rFonts w:ascii="Cambria Math" w:hAnsi="Cambria Math"/>
          </w:rPr>
          <m:t>/4πA</m:t>
        </m:r>
      </m:oMath>
      <w:r>
        <w:rPr>
          <w:iCs/>
        </w:rPr>
        <w:t xml:space="preserve"> </w:t>
      </w:r>
      <w:r w:rsidR="00DB7E61">
        <w:rPr>
          <w:iCs/>
        </w:rPr>
        <w:t xml:space="preserve">is used </w:t>
      </w:r>
      <w:r w:rsidR="00115D47">
        <w:rPr>
          <w:iCs/>
        </w:rPr>
        <w:t>to evaluate</w:t>
      </w:r>
      <w:r>
        <w:rPr>
          <w:iCs/>
        </w:rPr>
        <w:t xml:space="preserve"> how round the circle</w:t>
      </w:r>
      <w:r w:rsidR="00DB7E61">
        <w:rPr>
          <w:iCs/>
        </w:rPr>
        <w:t>s are. V</w:t>
      </w:r>
      <w:r>
        <w:rPr>
          <w:iCs/>
        </w:rPr>
        <w:t>alue</w:t>
      </w:r>
      <w:r w:rsidR="00DB7E61">
        <w:rPr>
          <w:iCs/>
        </w:rPr>
        <w:t>s</w:t>
      </w:r>
      <w:r>
        <w:rPr>
          <w:iCs/>
        </w:rPr>
        <w:t xml:space="preserve"> close to 1 </w:t>
      </w:r>
      <w:r w:rsidR="00DB7E61">
        <w:rPr>
          <w:iCs/>
        </w:rPr>
        <w:t>indicate a more accurate circle</w:t>
      </w:r>
      <w:r>
        <w:rPr>
          <w:iCs/>
        </w:rPr>
        <w:t xml:space="preserve">. </w:t>
      </w:r>
      <w:r w:rsidR="00DB7E61">
        <w:rPr>
          <w:iCs/>
        </w:rPr>
        <w:t>T</w:t>
      </w:r>
      <w:r>
        <w:rPr>
          <w:iCs/>
        </w:rPr>
        <w:t xml:space="preserve">he smaller the value, </w:t>
      </w:r>
      <w:r w:rsidR="00DB7E61">
        <w:rPr>
          <w:iCs/>
        </w:rPr>
        <w:t xml:space="preserve">the </w:t>
      </w:r>
      <w:r>
        <w:rPr>
          <w:iCs/>
        </w:rPr>
        <w:t>more round</w:t>
      </w:r>
      <w:r w:rsidR="009C37C8">
        <w:rPr>
          <w:iCs/>
        </w:rPr>
        <w:t xml:space="preserve"> the circle </w:t>
      </w:r>
      <w:r w:rsidR="009C37C8">
        <w:rPr>
          <w:iCs/>
        </w:rPr>
        <w:lastRenderedPageBreak/>
        <w:t xml:space="preserve">is. </w:t>
      </w:r>
      <w:r w:rsidR="00DB7E61">
        <w:rPr>
          <w:iCs/>
        </w:rPr>
        <w:t>T</w:t>
      </w:r>
      <w:r w:rsidR="009C37C8">
        <w:rPr>
          <w:iCs/>
        </w:rPr>
        <w:t>hree circles</w:t>
      </w:r>
      <w:r w:rsidR="00DB7E61">
        <w:rPr>
          <w:iCs/>
        </w:rPr>
        <w:t xml:space="preserve"> were formed by three different colors</w:t>
      </w:r>
      <w:r w:rsidR="009C37C8">
        <w:rPr>
          <w:iCs/>
        </w:rPr>
        <w:t xml:space="preserve">, </w:t>
      </w:r>
      <w:r w:rsidR="00DB7E61">
        <w:rPr>
          <w:iCs/>
        </w:rPr>
        <w:t>and each color became increasingly more</w:t>
      </w:r>
      <w:r w:rsidR="009C37C8">
        <w:rPr>
          <w:iCs/>
        </w:rPr>
        <w:t xml:space="preserve"> </w:t>
      </w:r>
      <w:r w:rsidR="00DB7E61">
        <w:rPr>
          <w:iCs/>
        </w:rPr>
        <w:t>round</w:t>
      </w:r>
      <w:r w:rsidR="009C37C8">
        <w:rPr>
          <w:iCs/>
        </w:rPr>
        <w:t>.</w:t>
      </w:r>
    </w:p>
    <w:p w14:paraId="104D3636" w14:textId="4C377409" w:rsidR="009C37C8" w:rsidRDefault="00DB7E61" w:rsidP="009C37C8">
      <w:pPr>
        <w:pStyle w:val="Heading3"/>
      </w:pPr>
      <w:r>
        <w:t>Forming a</w:t>
      </w:r>
      <w:r w:rsidR="009C37C8">
        <w:t xml:space="preserve"> human swarm</w:t>
      </w:r>
      <w:r>
        <w:t xml:space="preserve"> into a</w:t>
      </w:r>
      <w:r w:rsidR="009C37C8">
        <w:t xml:space="preserve"> “snake”</w:t>
      </w:r>
    </w:p>
    <w:p w14:paraId="02AF6E99" w14:textId="682C5A85" w:rsidR="00840223" w:rsidRDefault="00DB7E61" w:rsidP="00840223">
      <w:pPr>
        <w:pStyle w:val="Style1body"/>
        <w:rPr>
          <w:rFonts w:eastAsiaTheme="minorEastAsia"/>
          <w:lang w:eastAsia="zh-CN"/>
        </w:rPr>
      </w:pPr>
      <w:r>
        <w:t>The</w:t>
      </w:r>
      <w:r w:rsidR="009C37C8">
        <w:t xml:space="preserve"> human swarm was told to form </w:t>
      </w:r>
      <w:r>
        <w:t xml:space="preserve">a </w:t>
      </w:r>
      <w:r w:rsidR="009C37C8">
        <w:t>“Snake”</w:t>
      </w:r>
      <w:r>
        <w:t>,</w:t>
      </w:r>
      <w:r w:rsidR="009C37C8">
        <w:t xml:space="preserve"> which means they were divided into three different groups based on their color, </w:t>
      </w:r>
      <w:r>
        <w:t>asked to</w:t>
      </w:r>
      <w:r w:rsidR="009C37C8">
        <w:t xml:space="preserve"> connect with their neighbors, and move, just like a snake.</w:t>
      </w:r>
      <w:r w:rsidR="00B74B35">
        <w:t xml:space="preserve"> To evaluate whether the “snake” is good or not, </w:t>
      </w:r>
      <w:r w:rsidR="00B74B35">
        <w:rPr>
          <w:rFonts w:eastAsiaTheme="minorEastAsia" w:hint="eastAsia"/>
          <w:lang w:eastAsia="zh-CN"/>
        </w:rPr>
        <w:t xml:space="preserve">we </w:t>
      </w:r>
      <w:r>
        <w:rPr>
          <w:rFonts w:eastAsiaTheme="minorEastAsia"/>
          <w:lang w:eastAsia="zh-CN"/>
        </w:rPr>
        <w:t>plotted the number of</w:t>
      </w:r>
      <w:r w:rsidR="00ED6E41">
        <w:rPr>
          <w:rFonts w:eastAsiaTheme="minorEastAsia"/>
          <w:lang w:eastAsia="zh-CN"/>
        </w:rPr>
        <w:t xml:space="preserve"> umbrellas are in the snakes as </w:t>
      </w:r>
      <w:r>
        <w:rPr>
          <w:rFonts w:eastAsiaTheme="minorEastAsia"/>
          <w:lang w:eastAsia="zh-CN"/>
        </w:rPr>
        <w:t>a function of time</w:t>
      </w:r>
      <w:r w:rsidR="00ED6E41">
        <w:rPr>
          <w:rFonts w:eastAsiaTheme="minorEastAsia"/>
          <w:lang w:eastAsia="zh-CN"/>
        </w:rPr>
        <w:t xml:space="preserve">, and how many umbrellas </w:t>
      </w:r>
      <w:r>
        <w:rPr>
          <w:rFonts w:eastAsiaTheme="minorEastAsia"/>
          <w:lang w:eastAsia="zh-CN"/>
        </w:rPr>
        <w:t xml:space="preserve">were </w:t>
      </w:r>
      <w:r w:rsidR="00ED6E41">
        <w:rPr>
          <w:rFonts w:eastAsiaTheme="minorEastAsia"/>
          <w:lang w:eastAsia="zh-CN"/>
        </w:rPr>
        <w:t xml:space="preserve">not in </w:t>
      </w:r>
      <w:r>
        <w:rPr>
          <w:rFonts w:eastAsiaTheme="minorEastAsia"/>
          <w:lang w:eastAsia="zh-CN"/>
        </w:rPr>
        <w:t xml:space="preserve">a </w:t>
      </w:r>
      <w:r w:rsidR="00ED6E41">
        <w:rPr>
          <w:rFonts w:eastAsiaTheme="minorEastAsia"/>
          <w:lang w:eastAsia="zh-CN"/>
        </w:rPr>
        <w:t xml:space="preserve">snake. See the following Fig. </w:t>
      </w:r>
      <w:r w:rsidR="00840223">
        <w:rPr>
          <w:rFonts w:eastAsiaTheme="minorEastAsia"/>
          <w:lang w:eastAsia="zh-CN"/>
        </w:rPr>
        <w:t>10</w:t>
      </w:r>
    </w:p>
    <w:p w14:paraId="7CB5BF78" w14:textId="77777777" w:rsidR="008B1584" w:rsidRDefault="00316E49" w:rsidP="008B1584">
      <w:pPr>
        <w:pStyle w:val="Figstyle"/>
        <w:spacing w:before="240"/>
        <w:ind w:left="446"/>
        <w:contextualSpacing/>
      </w:pPr>
      <w:r w:rsidRPr="00ED6E41">
        <w:t xml:space="preserve">This plot shows how long it takes to form snakes, </w:t>
      </w:r>
      <w:r w:rsidRPr="00623128">
        <w:rPr>
          <w:i/>
        </w:rPr>
        <w:t>x</w:t>
      </w:r>
      <w:r w:rsidR="00DB7E61">
        <w:t>-</w:t>
      </w:r>
      <w:r w:rsidRPr="00ED6E41">
        <w:t>axis shows the</w:t>
      </w:r>
    </w:p>
    <w:p w14:paraId="0DBAE10D" w14:textId="509B8E10" w:rsidR="00316E49" w:rsidRPr="00ED6E41" w:rsidRDefault="00316E49" w:rsidP="008B1584">
      <w:pPr>
        <w:pStyle w:val="Figstyle"/>
        <w:numPr>
          <w:ilvl w:val="0"/>
          <w:numId w:val="0"/>
        </w:numPr>
        <w:spacing w:before="240"/>
        <w:ind w:left="86"/>
        <w:contextualSpacing/>
      </w:pPr>
      <w:r w:rsidRPr="00ED6E41">
        <w:t xml:space="preserve">time it takes, and </w:t>
      </w:r>
      <w:r w:rsidRPr="00623128">
        <w:rPr>
          <w:i/>
        </w:rPr>
        <w:t>y</w:t>
      </w:r>
      <w:r w:rsidR="00DB7E61">
        <w:t>-</w:t>
      </w:r>
      <w:r w:rsidRPr="00ED6E41">
        <w:t xml:space="preserve">axis shows how long the snake is, </w:t>
      </w:r>
      <w:r w:rsidR="00DB7E61">
        <w:t>the number of</w:t>
      </w:r>
      <w:r w:rsidRPr="00ED6E41">
        <w:t xml:space="preserve"> umbrellas are in </w:t>
      </w:r>
      <w:r w:rsidR="00DB7E61">
        <w:t>(</w:t>
      </w:r>
      <w:r w:rsidR="00ED6E41">
        <w:t>or not in</w:t>
      </w:r>
      <w:r w:rsidR="00DB7E61">
        <w:t>)</w:t>
      </w:r>
      <w:r w:rsidR="00ED6E41">
        <w:t xml:space="preserve"> </w:t>
      </w:r>
      <w:r w:rsidR="00DB7E61">
        <w:t>each</w:t>
      </w:r>
      <w:r w:rsidR="00DB7E61" w:rsidRPr="00ED6E41">
        <w:t xml:space="preserve"> </w:t>
      </w:r>
      <w:r w:rsidRPr="00ED6E41">
        <w:t>snake</w:t>
      </w:r>
      <w:r w:rsidR="00DB7E61">
        <w:t>.</w:t>
      </w:r>
      <w:r w:rsidRPr="00ED6E41">
        <w:t xml:space="preserve"> </w:t>
      </w:r>
      <w:r w:rsidR="00DB7E61">
        <w:t>There are</w:t>
      </w:r>
      <w:r w:rsidRPr="00ED6E41">
        <w:t xml:space="preserve"> three different color</w:t>
      </w:r>
      <w:r w:rsidR="00DB7E61">
        <w:t>s of</w:t>
      </w:r>
      <w:r w:rsidRPr="00ED6E41">
        <w:t xml:space="preserve"> snakes in the video</w:t>
      </w:r>
      <w:r w:rsidR="00DB7E61">
        <w:t>.  At time t=390, there are three green sna</w:t>
      </w:r>
      <w:ins w:id="93" w:author="Aaron Becker" w:date="2016-03-05T16:15:00Z">
        <w:r w:rsidR="00E17948">
          <w:t>k</w:t>
        </w:r>
      </w:ins>
      <w:del w:id="94" w:author="Aaron Becker" w:date="2016-03-05T16:15:00Z">
        <w:r w:rsidR="00DB7E61" w:rsidDel="00E17948">
          <w:delText>m</w:delText>
        </w:r>
      </w:del>
      <w:r w:rsidR="00DB7E61">
        <w:t>es with 9, 10, 28 people, one 40-member red snake, one 53-member blue snake, and 38 unaffiliated people.</w:t>
      </w:r>
    </w:p>
    <w:p w14:paraId="4EFDB950" w14:textId="623589C5" w:rsidR="004D3CBA" w:rsidRDefault="00DB7E61" w:rsidP="00ED6E41">
      <w:pPr>
        <w:pStyle w:val="Style1body"/>
      </w:pPr>
      <w:r>
        <w:t>The</w:t>
      </w:r>
      <w:r w:rsidR="00ED6E41">
        <w:t xml:space="preserve"> human swarm began to form snakes </w:t>
      </w:r>
      <w:r>
        <w:t xml:space="preserve">at </w:t>
      </w:r>
      <w:r w:rsidR="00ED6E41">
        <w:t xml:space="preserve">the moment they heard the vocal command, </w:t>
      </w:r>
      <w:r>
        <w:t>at</w:t>
      </w:r>
      <w:r w:rsidR="00ED6E41">
        <w:t xml:space="preserve"> </w:t>
      </w:r>
      <w:r w:rsidRPr="00623128">
        <w:rPr>
          <w:i/>
        </w:rPr>
        <w:t>t</w:t>
      </w:r>
      <w:r>
        <w:t>=</w:t>
      </w:r>
      <w:r w:rsidR="00ED6E41">
        <w:t xml:space="preserve"> 385 seconds, and this command completed at </w:t>
      </w:r>
      <w:r w:rsidRPr="00623128">
        <w:rPr>
          <w:i/>
        </w:rPr>
        <w:t>t</w:t>
      </w:r>
      <w:r>
        <w:t>=</w:t>
      </w:r>
      <w:r w:rsidR="00ED6E41">
        <w:t xml:space="preserve">435 seconds. During this period, </w:t>
      </w:r>
      <w:r>
        <w:t xml:space="preserve">the </w:t>
      </w:r>
      <w:r w:rsidR="00ED6E41">
        <w:t xml:space="preserve">number of people in snakes are increasing, </w:t>
      </w:r>
      <w:r>
        <w:t xml:space="preserve">while the number </w:t>
      </w:r>
      <w:r w:rsidR="00316E49">
        <w:t xml:space="preserve">not in </w:t>
      </w:r>
      <w:r>
        <w:t xml:space="preserve">a </w:t>
      </w:r>
      <w:r w:rsidR="00316E49">
        <w:t>snake decreas</w:t>
      </w:r>
      <w:r>
        <w:t>ed</w:t>
      </w:r>
      <w:r w:rsidR="00316E49">
        <w:t xml:space="preserve">. </w:t>
      </w:r>
      <w:r>
        <w:t xml:space="preserve">At the end </w:t>
      </w:r>
      <w:r w:rsidR="00316E49">
        <w:t xml:space="preserve">there are four snakes in the </w:t>
      </w:r>
      <w:r>
        <w:t>image</w:t>
      </w:r>
      <w:r w:rsidR="00316E49">
        <w:t>.</w:t>
      </w:r>
    </w:p>
    <w:p w14:paraId="46837C1E" w14:textId="6EC92896" w:rsidR="005179D3" w:rsidRDefault="00DB7E61" w:rsidP="00623128">
      <w:pPr>
        <w:pStyle w:val="Style1body"/>
      </w:pPr>
      <w:r>
        <w:t xml:space="preserve">For this experiment, a </w:t>
      </w:r>
      <w:r w:rsidRPr="00623128">
        <w:rPr>
          <w:i/>
        </w:rPr>
        <w:t>snake</w:t>
      </w:r>
      <w:r>
        <w:t xml:space="preserve"> is defined as a</w:t>
      </w:r>
      <w:r w:rsidR="005179D3">
        <w:t>t least five same-colored umbre</w:t>
      </w:r>
      <w:r>
        <w:t>ll</w:t>
      </w:r>
      <w:r w:rsidR="005179D3">
        <w:t>a</w:t>
      </w:r>
      <w:r>
        <w:t xml:space="preserve">s, where each successive umbrellas </w:t>
      </w:r>
      <w:r w:rsidR="005179D3">
        <w:t xml:space="preserve">is </w:t>
      </w:r>
      <w:r>
        <w:t xml:space="preserve">within </w:t>
      </w:r>
      <w:r w:rsidR="00316E49">
        <w:t xml:space="preserve">six </w:t>
      </w:r>
      <w:r>
        <w:t xml:space="preserve">umbrella </w:t>
      </w:r>
      <w:r w:rsidR="00316E49">
        <w:t>radius</w:t>
      </w:r>
      <w:r w:rsidR="005179D3">
        <w:t xml:space="preserve"> of a </w:t>
      </w:r>
      <w:r w:rsidR="008A5D2C">
        <w:t>neighbor.</w:t>
      </w:r>
    </w:p>
    <w:p w14:paraId="761483F2" w14:textId="53ADD31D" w:rsidR="005179D3" w:rsidRDefault="005179D3" w:rsidP="005179D3">
      <w:pPr>
        <w:pStyle w:val="Heading3"/>
      </w:pPr>
      <w:r>
        <w:t xml:space="preserve">Accuracy of the </w:t>
      </w:r>
      <w:r w:rsidR="00316E49">
        <w:t xml:space="preserve"> “Bullseye”</w:t>
      </w:r>
      <w:r w:rsidRPr="005179D3">
        <w:t xml:space="preserve"> </w:t>
      </w:r>
      <w:r>
        <w:t>configuration</w:t>
      </w:r>
    </w:p>
    <w:p w14:paraId="01F33FC9" w14:textId="0167D00B" w:rsidR="00840223" w:rsidRDefault="00840223" w:rsidP="00840223">
      <w:pPr>
        <w:pStyle w:val="Style1body"/>
      </w:pPr>
      <w:r>
        <w:rPr>
          <w:noProof/>
        </w:rPr>
        <mc:AlternateContent>
          <mc:Choice Requires="wps">
            <w:drawing>
              <wp:anchor distT="45720" distB="45720" distL="114300" distR="114300" simplePos="0" relativeHeight="251657216" behindDoc="0" locked="0" layoutInCell="1" allowOverlap="1" wp14:anchorId="0E7DE12E" wp14:editId="54DFA7EC">
                <wp:simplePos x="0" y="0"/>
                <wp:positionH relativeFrom="column">
                  <wp:posOffset>-1270</wp:posOffset>
                </wp:positionH>
                <wp:positionV relativeFrom="paragraph">
                  <wp:posOffset>821690</wp:posOffset>
                </wp:positionV>
                <wp:extent cx="3169920" cy="2354580"/>
                <wp:effectExtent l="0" t="0" r="11430" b="2667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920" cy="2354580"/>
                        </a:xfrm>
                        <a:prstGeom prst="rect">
                          <a:avLst/>
                        </a:prstGeom>
                        <a:solidFill>
                          <a:srgbClr val="FFFFFF"/>
                        </a:solidFill>
                        <a:ln w="9525">
                          <a:solidFill>
                            <a:schemeClr val="accent1"/>
                          </a:solidFill>
                          <a:miter lim="800000"/>
                          <a:headEnd/>
                          <a:tailEnd/>
                        </a:ln>
                      </wps:spPr>
                      <wps:txbx>
                        <w:txbxContent>
                          <w:p w14:paraId="4B7A12FA" w14:textId="65421DB7" w:rsidR="00BD5B7B" w:rsidRDefault="00BD5B7B" w:rsidP="00840223">
                            <w:r>
                              <w:rPr>
                                <w:noProof/>
                              </w:rPr>
                              <w:drawing>
                                <wp:inline distT="0" distB="0" distL="0" distR="0" wp14:anchorId="347AE221" wp14:editId="5B4DB56F">
                                  <wp:extent cx="2978150" cy="2298204"/>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13.png"/>
                                          <pic:cNvPicPr/>
                                        </pic:nvPicPr>
                                        <pic:blipFill>
                                          <a:blip r:embed="rId28">
                                            <a:extLst>
                                              <a:ext uri="{28A0092B-C50C-407E-A947-70E740481C1C}">
                                                <a14:useLocalDpi xmlns:a14="http://schemas.microsoft.com/office/drawing/2010/main" val="0"/>
                                              </a:ext>
                                            </a:extLst>
                                          </a:blip>
                                          <a:stretch>
                                            <a:fillRect/>
                                          </a:stretch>
                                        </pic:blipFill>
                                        <pic:spPr>
                                          <a:xfrm>
                                            <a:off x="0" y="0"/>
                                            <a:ext cx="2978150" cy="229820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7DE12E" id="_x0000_s1038" type="#_x0000_t202" style="position:absolute;left:0;text-align:left;margin-left:-.1pt;margin-top:64.7pt;width:249.6pt;height:185.4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" strokecolor="#5b9bd5 [3204]">
                <v:textbox>
                  <w:txbxContent>
                    <w:p w14:paraId="4B7A12FA" w14:textId="65421DB7" w:rsidR="00BD5B7B" w:rsidRDefault="00BD5B7B" w:rsidP="00840223">
                      <w:r>
                        <w:rPr>
                          <w:noProof/>
                          <w:lang w:eastAsia="zh-CN"/>
                        </w:rPr>
                        <w:drawing>
                          <wp:inline distT="0" distB="0" distL="0" distR="0" wp14:anchorId="347AE221" wp14:editId="5B4DB56F">
                            <wp:extent cx="2978150" cy="2298204"/>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13.png"/>
                                    <pic:cNvPicPr/>
                                  </pic:nvPicPr>
                                  <pic:blipFill>
                                    <a:blip r:embed="rId29">
                                      <a:extLst>
                                        <a:ext uri="{28A0092B-C50C-407E-A947-70E740481C1C}">
                                          <a14:useLocalDpi xmlns:a14="http://schemas.microsoft.com/office/drawing/2010/main" val="0"/>
                                        </a:ext>
                                      </a:extLst>
                                    </a:blip>
                                    <a:stretch>
                                      <a:fillRect/>
                                    </a:stretch>
                                  </pic:blipFill>
                                  <pic:spPr>
                                    <a:xfrm>
                                      <a:off x="0" y="0"/>
                                      <a:ext cx="2978150" cy="2298204"/>
                                    </a:xfrm>
                                    <a:prstGeom prst="rect">
                                      <a:avLst/>
                                    </a:prstGeom>
                                  </pic:spPr>
                                </pic:pic>
                              </a:graphicData>
                            </a:graphic>
                          </wp:inline>
                        </w:drawing>
                      </w:r>
                    </w:p>
                  </w:txbxContent>
                </v:textbox>
                <w10:wrap type="square"/>
              </v:shape>
            </w:pict>
          </mc:Fallback>
        </mc:AlternateContent>
      </w:r>
      <w:r w:rsidR="005179D3">
        <w:t xml:space="preserve">At </w:t>
      </w:r>
      <w:r w:rsidR="005179D3" w:rsidRPr="00623128">
        <w:rPr>
          <w:i/>
        </w:rPr>
        <w:t>t</w:t>
      </w:r>
      <w:r w:rsidR="005179D3">
        <w:t xml:space="preserve"> =613 the</w:t>
      </w:r>
      <w:r w:rsidR="00E32A32">
        <w:t xml:space="preserve"> human swarm </w:t>
      </w:r>
      <w:r w:rsidR="005179D3">
        <w:t xml:space="preserve">was directed </w:t>
      </w:r>
      <w:r w:rsidR="00E32A32">
        <w:t>to form a “Bullseye”</w:t>
      </w:r>
      <w:r w:rsidR="005179D3">
        <w:t xml:space="preserve">. </w:t>
      </w:r>
      <w:r w:rsidR="00E32A32">
        <w:t xml:space="preserve"> </w:t>
      </w:r>
      <w:r w:rsidR="005179D3">
        <w:t>T</w:t>
      </w:r>
      <w:r w:rsidR="00E32A32">
        <w:t xml:space="preserve">o </w:t>
      </w:r>
      <w:commentRangeStart w:id="95"/>
      <w:r w:rsidR="00E32A32">
        <w:t>evaluate their performance, we analyzed how round each circle is, and calculate the mean distance between each circle’s centers</w:t>
      </w:r>
      <w:r w:rsidR="005179D3">
        <w:t xml:space="preserve">.  </w:t>
      </w:r>
      <w:commentRangeEnd w:id="95"/>
      <w:r w:rsidR="00FA6D67">
        <w:rPr>
          <w:rStyle w:val="CommentReference"/>
          <w:rFonts w:eastAsia="SimSun"/>
          <w:spacing w:val="0"/>
        </w:rPr>
        <w:commentReference w:id="95"/>
      </w:r>
      <w:r w:rsidR="005179D3">
        <w:t>In</w:t>
      </w:r>
      <w:r w:rsidR="00E32A32">
        <w:t xml:space="preserve"> a perfect bullseye, all circles’ </w:t>
      </w:r>
      <w:r w:rsidR="005179D3">
        <w:t>are concentric</w:t>
      </w:r>
      <w:r w:rsidR="00E32A32">
        <w:t>.</w:t>
      </w:r>
      <w:r w:rsidR="005179D3">
        <w:t xml:space="preserve"> </w:t>
      </w:r>
      <w:r w:rsidR="00E32A32">
        <w:t xml:space="preserve">  Fig</w:t>
      </w:r>
      <w:r w:rsidR="005179D3">
        <w:t>s</w:t>
      </w:r>
      <w:r w:rsidR="00E32A32">
        <w:t xml:space="preserve">. </w:t>
      </w:r>
      <w:r w:rsidR="00193613">
        <w:t>1</w:t>
      </w:r>
      <w:r>
        <w:t>1</w:t>
      </w:r>
      <w:r w:rsidR="00193613">
        <w:t xml:space="preserve"> </w:t>
      </w:r>
      <w:r w:rsidR="005179D3">
        <w:t>and</w:t>
      </w:r>
      <w:r w:rsidR="00E32A32">
        <w:t xml:space="preserve"> </w:t>
      </w:r>
      <w:r w:rsidR="00193613">
        <w:t>1</w:t>
      </w:r>
      <w:r>
        <w:t>2</w:t>
      </w:r>
      <w:r w:rsidR="00E32A32">
        <w:t xml:space="preserve">, </w:t>
      </w:r>
      <w:r w:rsidR="005179D3">
        <w:t>shows the results of each</w:t>
      </w:r>
      <w:r w:rsidR="00E32A32">
        <w:t>.</w:t>
      </w:r>
    </w:p>
    <w:p w14:paraId="466ADFE4" w14:textId="74657F0B" w:rsidR="008B1584" w:rsidRDefault="006D6059" w:rsidP="008B1584">
      <w:pPr>
        <w:pStyle w:val="Figstyle"/>
        <w:spacing w:before="240"/>
        <w:ind w:left="446"/>
        <w:contextualSpacing/>
      </w:pPr>
      <w:r>
        <w:lastRenderedPageBreak/>
        <mc:AlternateContent>
          <mc:Choice Requires="wps">
            <w:drawing>
              <wp:anchor distT="45720" distB="45720" distL="114300" distR="114300" simplePos="0" relativeHeight="251659264" behindDoc="0" locked="0" layoutInCell="1" allowOverlap="1" wp14:anchorId="4E3FD150" wp14:editId="2F1F9F9E">
                <wp:simplePos x="0" y="0"/>
                <wp:positionH relativeFrom="column">
                  <wp:posOffset>0</wp:posOffset>
                </wp:positionH>
                <wp:positionV relativeFrom="paragraph">
                  <wp:posOffset>2840990</wp:posOffset>
                </wp:positionV>
                <wp:extent cx="3169920" cy="2354580"/>
                <wp:effectExtent l="0" t="0" r="11430" b="2667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920" cy="2354580"/>
                        </a:xfrm>
                        <a:prstGeom prst="rect">
                          <a:avLst/>
                        </a:prstGeom>
                        <a:solidFill>
                          <a:srgbClr val="FFFFFF"/>
                        </a:solidFill>
                        <a:ln w="9525">
                          <a:solidFill>
                            <a:schemeClr val="accent1"/>
                          </a:solidFill>
                          <a:miter lim="800000"/>
                          <a:headEnd/>
                          <a:tailEnd/>
                        </a:ln>
                      </wps:spPr>
                      <wps:txbx>
                        <w:txbxContent>
                          <w:p w14:paraId="3ADFBC7A" w14:textId="6E98227D" w:rsidR="00BD5B7B" w:rsidRDefault="00BD5B7B" w:rsidP="006D6059">
                            <w:r>
                              <w:rPr>
                                <w:noProof/>
                              </w:rPr>
                              <w:drawing>
                                <wp:inline distT="0" distB="0" distL="0" distR="0" wp14:anchorId="5D700188" wp14:editId="71EDA7AF">
                                  <wp:extent cx="2977668" cy="230886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14.png"/>
                                          <pic:cNvPicPr/>
                                        </pic:nvPicPr>
                                        <pic:blipFill>
                                          <a:blip r:embed="rId30">
                                            <a:extLst>
                                              <a:ext uri="{28A0092B-C50C-407E-A947-70E740481C1C}">
                                                <a14:useLocalDpi xmlns:a14="http://schemas.microsoft.com/office/drawing/2010/main" val="0"/>
                                              </a:ext>
                                            </a:extLst>
                                          </a:blip>
                                          <a:stretch>
                                            <a:fillRect/>
                                          </a:stretch>
                                        </pic:blipFill>
                                        <pic:spPr>
                                          <a:xfrm>
                                            <a:off x="0" y="0"/>
                                            <a:ext cx="2978609" cy="2309590"/>
                                          </a:xfrm>
                                          <a:prstGeom prst="rect">
                                            <a:avLst/>
                                          </a:prstGeom>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3FD150" id="_x0000_s1039" type="#_x0000_t202" style="position:absolute;left:0;text-align:left;margin-left:0;margin-top:223.7pt;width:249.6pt;height:185.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" strokecolor="#5b9bd5 [3204]">
                <v:textbox>
                  <w:txbxContent>
                    <w:p w14:paraId="3ADFBC7A" w14:textId="6E98227D" w:rsidR="00BD5B7B" w:rsidRDefault="00BD5B7B" w:rsidP="006D6059">
                      <w:r>
                        <w:rPr>
                          <w:noProof/>
                          <w:lang w:eastAsia="zh-CN"/>
                        </w:rPr>
                        <w:drawing>
                          <wp:inline distT="0" distB="0" distL="0" distR="0" wp14:anchorId="5D700188" wp14:editId="71EDA7AF">
                            <wp:extent cx="2977668" cy="230886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14.png"/>
                                    <pic:cNvPicPr/>
                                  </pic:nvPicPr>
                                  <pic:blipFill>
                                    <a:blip r:embed="rId31">
                                      <a:extLst>
                                        <a:ext uri="{28A0092B-C50C-407E-A947-70E740481C1C}">
                                          <a14:useLocalDpi xmlns:a14="http://schemas.microsoft.com/office/drawing/2010/main" val="0"/>
                                        </a:ext>
                                      </a:extLst>
                                    </a:blip>
                                    <a:stretch>
                                      <a:fillRect/>
                                    </a:stretch>
                                  </pic:blipFill>
                                  <pic:spPr>
                                    <a:xfrm>
                                      <a:off x="0" y="0"/>
                                      <a:ext cx="2978609" cy="2309590"/>
                                    </a:xfrm>
                                    <a:prstGeom prst="rect">
                                      <a:avLst/>
                                    </a:prstGeom>
                                    <a:ln>
                                      <a:noFill/>
                                    </a:ln>
                                  </pic:spPr>
                                </pic:pic>
                              </a:graphicData>
                            </a:graphic>
                          </wp:inline>
                        </w:drawing>
                      </w:r>
                    </w:p>
                  </w:txbxContent>
                </v:textbox>
                <w10:wrap type="square"/>
              </v:shape>
            </w:pict>
          </mc:Fallback>
        </mc:AlternateContent>
      </w:r>
      <w:r w:rsidR="00F70B0D">
        <w:t>Evaluste how round each circle got in bullseye</w:t>
      </w:r>
      <w:r w:rsidR="00E64F1E">
        <w:t xml:space="preserve"> when the command</w:t>
      </w:r>
    </w:p>
    <w:p w14:paraId="770BF09C" w14:textId="6B3B4657" w:rsidR="008A5D2C" w:rsidRDefault="00E64F1E" w:rsidP="006D6059">
      <w:pPr>
        <w:pStyle w:val="Figstyle"/>
        <w:numPr>
          <w:ilvl w:val="0"/>
          <w:numId w:val="0"/>
        </w:numPr>
        <w:spacing w:before="240"/>
        <w:ind w:left="86"/>
        <w:contextualSpacing/>
      </w:pPr>
      <w:r>
        <w:t xml:space="preserve">as </w:t>
      </w:r>
      <w:r w:rsidRPr="007C4BCF">
        <w:rPr>
          <w:i/>
        </w:rPr>
        <w:t>“I would like to see three stripes, You know, like in the middle one color”</w:t>
      </w:r>
    </w:p>
    <w:p w14:paraId="7612A2A0" w14:textId="77777777" w:rsidR="008B1584" w:rsidRDefault="0091153F" w:rsidP="008B1584">
      <w:pPr>
        <w:pStyle w:val="Figstyle"/>
        <w:spacing w:before="240"/>
        <w:ind w:left="446"/>
        <w:contextualSpacing/>
      </w:pPr>
      <w:r>
        <w:t>Calculate the distance between each two circles to see whether</w:t>
      </w:r>
    </w:p>
    <w:p w14:paraId="587B7842" w14:textId="49A5C344" w:rsidR="0091153F" w:rsidRDefault="0091153F" w:rsidP="008B1584">
      <w:pPr>
        <w:pStyle w:val="Figstyle"/>
        <w:numPr>
          <w:ilvl w:val="0"/>
          <w:numId w:val="0"/>
        </w:numPr>
        <w:spacing w:before="240"/>
        <w:ind w:left="86"/>
        <w:contextualSpacing/>
      </w:pPr>
      <w:r>
        <w:t>they formed a good bullseye</w:t>
      </w:r>
    </w:p>
    <w:p w14:paraId="5ACF0413" w14:textId="7B33812B" w:rsidR="00F70B0D" w:rsidRDefault="0091153F" w:rsidP="0091153F">
      <w:pPr>
        <w:pStyle w:val="Style1body"/>
      </w:pPr>
      <w:r>
        <w:t xml:space="preserve">From two figures above we can conclude that </w:t>
      </w:r>
      <w:r w:rsidR="005179D3">
        <w:t>the</w:t>
      </w:r>
      <w:r>
        <w:t xml:space="preserve"> human swarm </w:t>
      </w:r>
      <w:r w:rsidR="005179D3">
        <w:t xml:space="preserve">were unable to </w:t>
      </w:r>
      <w:r>
        <w:t xml:space="preserve">form a good bullseye. At first, according to the vocal command, it was required to form three kind colors of circles, which is red, green and blue. However, as we can see from the figure, since </w:t>
      </w:r>
      <w:r w:rsidR="005179D3" w:rsidRPr="007C4BCF">
        <w:rPr>
          <w:i/>
        </w:rPr>
        <w:t>t=</w:t>
      </w:r>
      <w:r w:rsidRPr="007C4BCF">
        <w:rPr>
          <w:i/>
        </w:rPr>
        <w:t xml:space="preserve"> 610</w:t>
      </w:r>
      <w:r>
        <w:t xml:space="preserve"> seconds, there are four different colors: red, green, blue and yellow. This situation may be caused by the LED light itself, so it may not be human swarm’s fault. </w:t>
      </w:r>
    </w:p>
    <w:p w14:paraId="37A1B394" w14:textId="07940520" w:rsidR="0091153F" w:rsidRDefault="0091153F" w:rsidP="0091153F">
      <w:pPr>
        <w:pStyle w:val="Style1body"/>
      </w:pPr>
      <w:r>
        <w:t>However, in the second figure, we did not count in the yellow circle. But the mean distance between each two circle di</w:t>
      </w:r>
      <w:r w:rsidR="00E64F1E">
        <w:t>d not reduce or keep a constant, this can be approved from the video capture too, we can see that bullseye had not been formed very successfully.</w:t>
      </w:r>
    </w:p>
    <w:p w14:paraId="0567F978" w14:textId="68014925" w:rsidR="00E64F1E" w:rsidRDefault="005179D3" w:rsidP="00E64F1E">
      <w:pPr>
        <w:pStyle w:val="Heading3"/>
      </w:pPr>
      <w:r>
        <w:t>The accuracy of the</w:t>
      </w:r>
      <w:r w:rsidR="00E64F1E">
        <w:t xml:space="preserve"> human </w:t>
      </w:r>
      <w:r>
        <w:t xml:space="preserve">swarm’s </w:t>
      </w:r>
      <w:r w:rsidR="00E64F1E">
        <w:t>memory</w:t>
      </w:r>
    </w:p>
    <w:p w14:paraId="4B387E7A" w14:textId="60FE5242" w:rsidR="006D6059" w:rsidRDefault="006D6059" w:rsidP="006D6059">
      <w:pPr>
        <w:pStyle w:val="Style1body"/>
      </w:pPr>
      <w:r>
        <w:rPr>
          <w:noProof/>
        </w:rPr>
        <mc:AlternateContent>
          <mc:Choice Requires="wps">
            <w:drawing>
              <wp:anchor distT="45720" distB="45720" distL="114300" distR="114300" simplePos="0" relativeHeight="251661312" behindDoc="0" locked="0" layoutInCell="1" allowOverlap="1" wp14:anchorId="78EEB0F2" wp14:editId="0805C90B">
                <wp:simplePos x="0" y="0"/>
                <wp:positionH relativeFrom="column">
                  <wp:posOffset>0</wp:posOffset>
                </wp:positionH>
                <wp:positionV relativeFrom="paragraph">
                  <wp:posOffset>545465</wp:posOffset>
                </wp:positionV>
                <wp:extent cx="3185160" cy="2423160"/>
                <wp:effectExtent l="0" t="0" r="15240" b="1524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5160" cy="2423160"/>
                        </a:xfrm>
                        <a:prstGeom prst="rect">
                          <a:avLst/>
                        </a:prstGeom>
                        <a:solidFill>
                          <a:srgbClr val="FFFFFF"/>
                        </a:solidFill>
                        <a:ln w="9525">
                          <a:solidFill>
                            <a:schemeClr val="accent1"/>
                          </a:solidFill>
                          <a:miter lim="800000"/>
                          <a:headEnd/>
                          <a:tailEnd/>
                        </a:ln>
                      </wps:spPr>
                      <wps:txbx>
                        <w:txbxContent>
                          <w:p w14:paraId="6292C899" w14:textId="77777777" w:rsidR="00BD5B7B" w:rsidRDefault="00BD5B7B" w:rsidP="006D6059">
                            <w:r>
                              <w:rPr>
                                <w:noProof/>
                              </w:rPr>
                              <w:drawing>
                                <wp:inline distT="0" distB="0" distL="0" distR="0" wp14:anchorId="34267EEC" wp14:editId="43DFFD20">
                                  <wp:extent cx="3002280" cy="2369820"/>
                                  <wp:effectExtent l="0" t="0" r="762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15.png"/>
                                          <pic:cNvPicPr/>
                                        </pic:nvPicPr>
                                        <pic:blipFill>
                                          <a:blip r:embed="rId32">
                                            <a:extLst>
                                              <a:ext uri="{28A0092B-C50C-407E-A947-70E740481C1C}">
                                                <a14:useLocalDpi xmlns:a14="http://schemas.microsoft.com/office/drawing/2010/main" val="0"/>
                                              </a:ext>
                                            </a:extLst>
                                          </a:blip>
                                          <a:stretch>
                                            <a:fillRect/>
                                          </a:stretch>
                                        </pic:blipFill>
                                        <pic:spPr>
                                          <a:xfrm>
                                            <a:off x="0" y="0"/>
                                            <a:ext cx="3002280" cy="23698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EEB0F2" id="_x0000_s1040" type="#_x0000_t202" style="position:absolute;left:0;text-align:left;margin-left:0;margin-top:42.95pt;width:250.8pt;height:190.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" strokecolor="#5b9bd5 [3204]">
                <v:textbox>
                  <w:txbxContent>
                    <w:p w14:paraId="6292C899" w14:textId="77777777" w:rsidR="00BD5B7B" w:rsidRDefault="00BD5B7B" w:rsidP="006D6059">
                      <w:r>
                        <w:rPr>
                          <w:noProof/>
                          <w:lang w:eastAsia="zh-CN"/>
                        </w:rPr>
                        <w:drawing>
                          <wp:inline distT="0" distB="0" distL="0" distR="0" wp14:anchorId="34267EEC" wp14:editId="43DFFD20">
                            <wp:extent cx="3002280" cy="2369820"/>
                            <wp:effectExtent l="0" t="0" r="762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15.png"/>
                                    <pic:cNvPicPr/>
                                  </pic:nvPicPr>
                                  <pic:blipFill>
                                    <a:blip r:embed="rId33">
                                      <a:extLst>
                                        <a:ext uri="{28A0092B-C50C-407E-A947-70E740481C1C}">
                                          <a14:useLocalDpi xmlns:a14="http://schemas.microsoft.com/office/drawing/2010/main" val="0"/>
                                        </a:ext>
                                      </a:extLst>
                                    </a:blip>
                                    <a:stretch>
                                      <a:fillRect/>
                                    </a:stretch>
                                  </pic:blipFill>
                                  <pic:spPr>
                                    <a:xfrm>
                                      <a:off x="0" y="0"/>
                                      <a:ext cx="3002280" cy="2369820"/>
                                    </a:xfrm>
                                    <a:prstGeom prst="rect">
                                      <a:avLst/>
                                    </a:prstGeom>
                                  </pic:spPr>
                                </pic:pic>
                              </a:graphicData>
                            </a:graphic>
                          </wp:inline>
                        </w:drawing>
                      </w:r>
                    </w:p>
                  </w:txbxContent>
                </v:textbox>
                <w10:wrap type="square"/>
              </v:shape>
            </w:pict>
          </mc:Fallback>
        </mc:AlternateContent>
      </w:r>
      <w:r w:rsidR="005179D3">
        <w:t>T</w:t>
      </w:r>
      <w:r w:rsidR="00E2033E">
        <w:t xml:space="preserve">his experiment </w:t>
      </w:r>
      <w:r w:rsidR="005179D3">
        <w:t>analyzes the accuracy of</w:t>
      </w:r>
      <w:r w:rsidR="00E2033E">
        <w:t xml:space="preserve"> people when they commanded to return back to </w:t>
      </w:r>
      <w:r w:rsidR="005179D3">
        <w:t xml:space="preserve">known </w:t>
      </w:r>
      <w:r w:rsidR="00E2033E">
        <w:t xml:space="preserve">position. Results are shown in Fig. </w:t>
      </w:r>
      <w:r>
        <w:t>13</w:t>
      </w:r>
    </w:p>
    <w:p w14:paraId="65DB38FF" w14:textId="77777777" w:rsidR="008B1584" w:rsidRDefault="00114566" w:rsidP="008B1584">
      <w:pPr>
        <w:pStyle w:val="Figstyle"/>
        <w:spacing w:before="240"/>
        <w:ind w:left="446"/>
        <w:contextualSpacing/>
      </w:pPr>
      <w:r w:rsidRPr="00114566">
        <w:t xml:space="preserve">This figure shows </w:t>
      </w:r>
      <w:r w:rsidR="005179D3">
        <w:t>the accuracy of a swarm’s</w:t>
      </w:r>
      <w:r w:rsidRPr="00114566">
        <w:t xml:space="preserve"> </w:t>
      </w:r>
      <w:r w:rsidR="005179D3">
        <w:t>position</w:t>
      </w:r>
      <w:r w:rsidRPr="00114566">
        <w:t xml:space="preserve"> memory</w:t>
      </w:r>
      <w:r w:rsidR="005179D3">
        <w:t>.  It</w:t>
      </w:r>
    </w:p>
    <w:p w14:paraId="618A7F8E" w14:textId="46BFAB4B" w:rsidR="00114566" w:rsidRDefault="00114566" w:rsidP="008B1584">
      <w:pPr>
        <w:pStyle w:val="Figstyle"/>
        <w:numPr>
          <w:ilvl w:val="0"/>
          <w:numId w:val="0"/>
        </w:numPr>
        <w:spacing w:before="240"/>
        <w:ind w:left="86"/>
        <w:contextualSpacing/>
      </w:pPr>
      <w:r w:rsidRPr="00114566">
        <w:t>compar</w:t>
      </w:r>
      <w:r w:rsidR="005179D3">
        <w:t>es</w:t>
      </w:r>
      <w:r w:rsidRPr="00114566">
        <w:t xml:space="preserve"> the </w:t>
      </w:r>
      <w:r w:rsidR="005179D3">
        <w:t xml:space="preserve">mean </w:t>
      </w:r>
      <w:r w:rsidRPr="00114566">
        <w:t>distance between everyone’s “original position” and the “returned position”</w:t>
      </w:r>
      <w:r w:rsidR="005179D3">
        <w:t>.</w:t>
      </w:r>
      <w:r w:rsidRPr="00114566">
        <w:t xml:space="preserve"> </w:t>
      </w:r>
      <w:r w:rsidR="005179D3">
        <w:t>S</w:t>
      </w:r>
      <w:r w:rsidRPr="00114566">
        <w:t>maller distance</w:t>
      </w:r>
      <w:r w:rsidR="005179D3">
        <w:t>s</w:t>
      </w:r>
      <w:r w:rsidRPr="00114566">
        <w:t xml:space="preserve"> </w:t>
      </w:r>
      <w:r w:rsidR="005179D3">
        <w:t>indicate</w:t>
      </w:r>
      <w:r w:rsidR="005179D3" w:rsidRPr="00114566">
        <w:t xml:space="preserve"> </w:t>
      </w:r>
      <w:r w:rsidRPr="00114566">
        <w:t xml:space="preserve">better memory. </w:t>
      </w:r>
      <w:r w:rsidR="005179D3">
        <w:t>W</w:t>
      </w:r>
      <w:r w:rsidRPr="00114566">
        <w:t>hen they heard the vocal command “</w:t>
      </w:r>
      <w:r w:rsidR="005179D3" w:rsidRPr="00623128">
        <w:rPr>
          <w:i/>
        </w:rPr>
        <w:t xml:space="preserve">When </w:t>
      </w:r>
      <w:r w:rsidRPr="00623128">
        <w:rPr>
          <w:i/>
        </w:rPr>
        <w:t>I say go I want you to move back, with the yellow right in the middle. Right back to where you were that same formation as quickly and safely as you can.  As smoothly as you can.</w:t>
      </w:r>
      <w:r w:rsidRPr="00114566">
        <w:t xml:space="preserve">” they </w:t>
      </w:r>
      <w:r w:rsidR="005179D3">
        <w:t>returned</w:t>
      </w:r>
      <w:r w:rsidRPr="00114566">
        <w:t xml:space="preserve"> </w:t>
      </w:r>
      <w:r w:rsidR="005179D3">
        <w:t>to their original position</w:t>
      </w:r>
      <w:r w:rsidRPr="00114566">
        <w:t>.</w:t>
      </w:r>
    </w:p>
    <w:p w14:paraId="084C43BB" w14:textId="30F0D9B1" w:rsidR="00E64F1E" w:rsidRPr="00E64F1E" w:rsidRDefault="00114566" w:rsidP="008B1584">
      <w:pPr>
        <w:pStyle w:val="Style1body"/>
      </w:pPr>
      <w:r>
        <w:t xml:space="preserve">In this figure we can see that from </w:t>
      </w:r>
      <w:r w:rsidRPr="00114566">
        <w:rPr>
          <w:i/>
        </w:rPr>
        <w:t>t</w:t>
      </w:r>
      <w:r>
        <w:rPr>
          <w:i/>
        </w:rPr>
        <w:t xml:space="preserve">=539, </w:t>
      </w:r>
      <w:r>
        <w:t xml:space="preserve">human swarm were spreading out slowly, and at </w:t>
      </w:r>
      <w:r>
        <w:rPr>
          <w:i/>
        </w:rPr>
        <w:t xml:space="preserve">t=590 </w:t>
      </w:r>
      <w:r>
        <w:t xml:space="preserve">they were commanded to go back to their original position, during this period, the distance between current position and original position is increasing, which reflects the reality. After that moment, human swarm began to go back, so the distance is decreasing. Finally till </w:t>
      </w:r>
      <w:r>
        <w:rPr>
          <w:i/>
        </w:rPr>
        <w:t>t=605</w:t>
      </w:r>
      <w:r>
        <w:t xml:space="preserve"> before next command, the distance is almost same with original one.</w:t>
      </w:r>
    </w:p>
    <w:p w14:paraId="76BB1D5B" w14:textId="552ADE2C" w:rsidR="004D3CBA" w:rsidRDefault="004D3CBA" w:rsidP="004D3CBA">
      <w:pPr>
        <w:pStyle w:val="Heading1"/>
      </w:pPr>
      <w:r w:rsidRPr="00E660A7">
        <w:lastRenderedPageBreak/>
        <w:t>Conclusion</w:t>
      </w:r>
    </w:p>
    <w:p w14:paraId="1F773127" w14:textId="6BBDA2B3" w:rsidR="00A92D52" w:rsidRPr="00A92D52" w:rsidRDefault="00A92D52" w:rsidP="006D6059">
      <w:pPr>
        <w:spacing w:after="120" w:line="228" w:lineRule="auto"/>
        <w:ind w:firstLine="288"/>
        <w:jc w:val="both"/>
      </w:pPr>
      <w:r w:rsidRPr="00E660A7">
        <w:t xml:space="preserve">Since the main tracking is based on </w:t>
      </w:r>
      <w:proofErr w:type="spellStart"/>
      <w:r w:rsidRPr="00E660A7">
        <w:t>Kalman</w:t>
      </w:r>
      <w:proofErr w:type="spellEnd"/>
      <w:r w:rsidRPr="00E660A7">
        <w:t xml:space="preserve"> Filter, the a</w:t>
      </w:r>
      <w:commentRangeStart w:id="97"/>
      <w:r w:rsidRPr="00E660A7">
        <w:t>ccuracy</w:t>
      </w:r>
      <w:commentRangeEnd w:id="97"/>
      <w:r w:rsidR="00E17948">
        <w:rPr>
          <w:rStyle w:val="CommentReference"/>
        </w:rPr>
        <w:commentReference w:id="97"/>
      </w:r>
      <w:r w:rsidRPr="00E660A7">
        <w:t xml:space="preserve"> is very important. If the observed data matches the estimated data, this model for tracking umbrella seems good. While tracking the objects, the initial state and noise covariance influence a lot, maybe more than that, we need to tune the estimation functions to speed up our tracking system cause when tracking many objects, speed up is important. And tuning of </w:t>
      </w:r>
      <w:proofErr w:type="spellStart"/>
      <w:r w:rsidRPr="00E660A7">
        <w:t>Kalman</w:t>
      </w:r>
      <w:proofErr w:type="spellEnd"/>
      <w:r w:rsidRPr="00E660A7">
        <w:t xml:space="preserve"> Filter refers to estimation of covariance matrix, if it is not tuned properly, it leads to divergence of expected value from the actual value [9] In this project, the number of umbrellas are not constant all the time, it may change, and we ne</w:t>
      </w:r>
      <w:r w:rsidR="006D6059">
        <w:t xml:space="preserve">ed to track all the umbrellas. </w:t>
      </w:r>
    </w:p>
    <w:p w14:paraId="03623076" w14:textId="2B624959" w:rsidR="004D3CBA" w:rsidRDefault="004D3CBA" w:rsidP="004D3CBA">
      <w:pPr>
        <w:pStyle w:val="Style1body"/>
      </w:pPr>
      <w:r w:rsidRPr="00E660A7">
        <w:t xml:space="preserve">In this project, we devote to find out a more effective way to track multi objects based on the existed achievement. </w:t>
      </w:r>
      <w:proofErr w:type="spellStart"/>
      <w:r w:rsidRPr="00E660A7">
        <w:t>Kalman</w:t>
      </w:r>
      <w:proofErr w:type="spellEnd"/>
      <w:r w:rsidRPr="00E660A7">
        <w:t xml:space="preserve"> Filter actually has a very wide application in many fields, in the object tracking it works well too. We set up a tracking system which should be able to track multiply objects which have similar appearance, it can track several objects maybe more than two hundred at the same time, when some object just disappeared or added, it can be detected quickly and keep going tracking. </w:t>
      </w:r>
      <w:r w:rsidR="00E64F1E">
        <w:t>More than that, we focused on the data analysis.</w:t>
      </w:r>
    </w:p>
    <w:p w14:paraId="78639237" w14:textId="72345109" w:rsidR="00A62459" w:rsidRDefault="00A62459" w:rsidP="00A62459">
      <w:pPr>
        <w:pStyle w:val="Heading1"/>
      </w:pPr>
      <w:r>
        <w:t>Appendix</w:t>
      </w:r>
    </w:p>
    <w:p w14:paraId="66AC22DC" w14:textId="1550D97E" w:rsidR="00DF060D" w:rsidRPr="00A22AF2" w:rsidRDefault="00DF060D" w:rsidP="00DF060D">
      <w:pPr>
        <w:pStyle w:val="Heading2"/>
      </w:pPr>
      <w:r>
        <w:t>K-means algorithm support</w:t>
      </w:r>
    </w:p>
    <w:p w14:paraId="74C23C18" w14:textId="1795FE57" w:rsidR="00DF060D" w:rsidRDefault="00E17948" w:rsidP="00DF060D">
      <w:pPr>
        <w:pStyle w:val="Style1body"/>
      </w:pPr>
      <w:ins w:id="98" w:author="Aaron Becker" w:date="2016-03-05T16:16:00Z">
        <w:r>
          <w:t xml:space="preserve">The </w:t>
        </w:r>
      </w:ins>
      <w:r w:rsidR="00DF060D" w:rsidRPr="006164A6">
        <w:rPr>
          <w:i/>
        </w:rPr>
        <w:t>K</w:t>
      </w:r>
      <w:r w:rsidR="00DF060D">
        <w:t xml:space="preserve">-means method uses </w:t>
      </w:r>
      <w:r w:rsidR="00DF060D" w:rsidRPr="006164A6">
        <w:rPr>
          <w:i/>
        </w:rPr>
        <w:t>K</w:t>
      </w:r>
      <w:r w:rsidR="00DF060D">
        <w:t xml:space="preserve"> prototypes, the centroids of clusters, to characterize the </w:t>
      </w:r>
      <w:r w:rsidR="00BD5B7B">
        <w:t>data [</w:t>
      </w:r>
      <w:r w:rsidR="00DF060D">
        <w:t>8]. K-means seeks to minimize:</w:t>
      </w:r>
    </w:p>
    <w:p w14:paraId="5A884D51" w14:textId="77777777" w:rsidR="00DF060D" w:rsidRDefault="00DF060D" w:rsidP="00DF060D">
      <w:pPr>
        <w:pStyle w:val="Style1body"/>
        <w:jc w:val="center"/>
      </w:pPr>
      <w:r>
        <w:tab/>
      </w:r>
      <m:oMath>
        <m:sSub>
          <m:sSubPr>
            <m:ctrlPr>
              <w:rPr>
                <w:rFonts w:ascii="Cambria Math" w:hAnsi="Cambria Math"/>
              </w:rPr>
            </m:ctrlPr>
          </m:sSubPr>
          <m:e>
            <m:r>
              <w:rPr>
                <w:rFonts w:ascii="Cambria Math" w:hAnsi="Cambria Math"/>
              </w:rPr>
              <m:t>J</m:t>
            </m:r>
          </m:e>
          <m:sub>
            <m:r>
              <w:rPr>
                <w:rFonts w:ascii="Cambria Math" w:hAnsi="Cambria Math"/>
              </w:rPr>
              <m:t>K-means</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e>
                  <m:sup>
                    <m:r>
                      <w:rPr>
                        <w:rFonts w:ascii="Cambria Math" w:hAnsi="Cambria Math"/>
                      </w:rPr>
                      <m:t>2</m:t>
                    </m:r>
                  </m:sup>
                </m:sSup>
              </m:e>
            </m:nary>
          </m:e>
        </m:nary>
      </m:oMath>
      <w:r>
        <w:tab/>
      </w:r>
      <w:r>
        <w:tab/>
        <w:t xml:space="preserve">       (1)</w:t>
      </w:r>
    </w:p>
    <w:p w14:paraId="3A0B0C25" w14:textId="3DEA4946" w:rsidR="00DF060D" w:rsidRDefault="00DF060D" w:rsidP="00DF060D">
      <w:pPr>
        <w:pStyle w:val="Style1body"/>
        <w:ind w:firstLine="0"/>
      </w:pPr>
      <w:r>
        <w:t xml:space="preserve">Here </w:t>
      </w:r>
      <m:oMath>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m:rPr>
            <m:sty m:val="p"/>
          </m:rPr>
          <w:rPr>
            <w:rFonts w:ascii="Cambria Math" w:hAnsi="Cambria Math"/>
          </w:rPr>
          <m:t>=</m:t>
        </m:r>
        <m:r>
          <w:rPr>
            <w:rFonts w:ascii="Cambria Math" w:hAnsi="Cambria Math"/>
          </w:rPr>
          <m:t>X</m:t>
        </m:r>
      </m:oMath>
      <w:r>
        <w:t xml:space="preserve"> is the data matrix, </w:t>
      </w:r>
      <m:oMath>
        <m:sSub>
          <m:sSubPr>
            <m:ctrlPr>
              <w:rPr>
                <w:rFonts w:ascii="Cambria Math" w:hAnsi="Cambria Math"/>
                <w:i/>
              </w:rPr>
            </m:ctrlPr>
          </m:sSubPr>
          <m:e>
            <m:r>
              <w:rPr>
                <w:rFonts w:ascii="Cambria Math" w:hAnsi="Cambria Math"/>
              </w:rPr>
              <m:t>m</m:t>
            </m:r>
          </m:e>
          <m:sub>
            <m:r>
              <w:rPr>
                <w:rFonts w:ascii="Cambria Math" w:hAnsi="Cambria Math"/>
              </w:rPr>
              <m:t>k</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sub>
          <m:sup/>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k</m:t>
                    </m:r>
                  </m:sub>
                </m:sSub>
              </m:den>
            </m:f>
          </m:e>
        </m:nary>
        <m:r>
          <w:rPr>
            <w:rFonts w:ascii="Cambria Math" w:hAnsi="Cambria Math"/>
          </w:rPr>
          <m:t xml:space="preserve"> </m:t>
        </m:r>
      </m:oMath>
      <w:r>
        <w:t xml:space="preserve"> is the centroid of </w:t>
      </w:r>
      <w:r w:rsidR="00E43A6F">
        <w:t>cluster</w:t>
      </w:r>
      <m:oMath>
        <m:sSub>
          <m:sSubPr>
            <m:ctrlPr>
              <w:rPr>
                <w:rFonts w:ascii="Cambria Math" w:hAnsi="Cambria Math"/>
              </w:rPr>
            </m:ctrlPr>
          </m:sSubPr>
          <m:e>
            <m:r>
              <w:rPr>
                <w:rFonts w:ascii="Cambria Math" w:hAnsi="Cambria Math"/>
              </w:rPr>
              <m:t>C</m:t>
            </m:r>
          </m:e>
          <m:sub>
            <m:r>
              <w:rPr>
                <w:rFonts w:ascii="Cambria Math" w:hAnsi="Cambria Math"/>
              </w:rPr>
              <m:t>k</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is the number of points in </w:t>
      </w:r>
      <m:oMath>
        <m:sSub>
          <m:sSubPr>
            <m:ctrlPr>
              <w:rPr>
                <w:rFonts w:ascii="Cambria Math" w:hAnsi="Cambria Math"/>
              </w:rPr>
            </m:ctrlPr>
          </m:sSubPr>
          <m:e>
            <m:r>
              <w:rPr>
                <w:rFonts w:ascii="Cambria Math" w:hAnsi="Cambria Math"/>
              </w:rPr>
              <m:t>C</m:t>
            </m:r>
          </m:e>
          <m:sub>
            <m:r>
              <w:rPr>
                <w:rFonts w:ascii="Cambria Math" w:hAnsi="Cambria Math"/>
              </w:rPr>
              <m:t>k</m:t>
            </m:r>
          </m:sub>
        </m:sSub>
      </m:oMath>
    </w:p>
    <w:p w14:paraId="54DDBA9C" w14:textId="70804D71" w:rsidR="00DF060D" w:rsidRPr="00E660A7" w:rsidRDefault="00DF060D" w:rsidP="00DF060D">
      <w:pPr>
        <w:pStyle w:val="Style1body"/>
      </w:pPr>
      <w:r w:rsidRPr="00E660A7">
        <w:t xml:space="preserve">K-means, </w:t>
      </w:r>
      <w:r>
        <w:t>has</w:t>
      </w:r>
      <w:r w:rsidRPr="00E660A7">
        <w:t xml:space="preserve"> two steps: assignment and update. </w:t>
      </w:r>
      <w:r>
        <w:t>T</w:t>
      </w:r>
      <w:r w:rsidRPr="00E660A7">
        <w:t xml:space="preserve">he first </w:t>
      </w:r>
      <w:r>
        <w:t xml:space="preserve">assignment </w:t>
      </w:r>
      <w:r w:rsidRPr="00E660A7">
        <w:t>step use</w:t>
      </w:r>
      <w:r>
        <w:t>s</w:t>
      </w:r>
      <w:r w:rsidRPr="00E660A7">
        <w:t xml:space="preserve"> observed data to assign </w:t>
      </w:r>
      <w:r>
        <w:t xml:space="preserve">data points </w:t>
      </w:r>
      <w:r w:rsidRPr="00E660A7">
        <w:t xml:space="preserve">to the cluster which yields the </w:t>
      </w:r>
      <w:r>
        <w:t>minimum</w:t>
      </w:r>
      <w:r w:rsidRPr="00E660A7">
        <w:t xml:space="preserve"> within-cluster sum of squares. </w:t>
      </w:r>
      <w:r>
        <w:t>T</w:t>
      </w:r>
      <w:r w:rsidRPr="00E660A7">
        <w:t xml:space="preserve">he sum of squares is squared Euclidean distance, </w:t>
      </w:r>
      <w:r>
        <w:t xml:space="preserve">so </w:t>
      </w:r>
      <w:r w:rsidRPr="00E660A7">
        <w:t>this is the nearest mean</w:t>
      </w:r>
      <w:r>
        <w:t xml:space="preserve"> </w:t>
      </w:r>
      <w:r w:rsidRPr="00E660A7">
        <w:t>[4</w:t>
      </w:r>
      <w:r>
        <w:t>]</w:t>
      </w:r>
      <w:r w:rsidRPr="00E660A7">
        <w:t>:</w:t>
      </w:r>
    </w:p>
    <w:p w14:paraId="594CE456" w14:textId="77777777" w:rsidR="00DF060D" w:rsidRPr="00E660A7" w:rsidRDefault="00FA6D67" w:rsidP="00DF060D">
      <w:pPr>
        <w:pStyle w:val="Style1body"/>
      </w:pPr>
      <m:oMath>
        <m:sSubSup>
          <m:sSubSupPr>
            <m:ctrlPr>
              <w:rPr>
                <w:rFonts w:ascii="Cambria Math" w:hAnsi="Cambria Math"/>
                <w:sz w:val="18"/>
              </w:rPr>
            </m:ctrlPr>
          </m:sSubSupPr>
          <m:e>
            <m:r>
              <w:rPr>
                <w:rFonts w:ascii="Cambria Math" w:hAnsi="Cambria Math"/>
                <w:sz w:val="18"/>
              </w:rPr>
              <m:t>S</m:t>
            </m:r>
          </m:e>
          <m:sub>
            <m:r>
              <w:rPr>
                <w:rFonts w:ascii="Cambria Math" w:hAnsi="Cambria Math"/>
                <w:sz w:val="18"/>
              </w:rPr>
              <m:t>i</m:t>
            </m:r>
          </m:sub>
          <m:sup>
            <m:r>
              <w:rPr>
                <w:rFonts w:ascii="Cambria Math" w:eastAsiaTheme="minorEastAsia" w:hAnsi="Cambria Math" w:hint="eastAsia"/>
                <w:sz w:val="18"/>
                <w:lang w:eastAsia="zh-CN"/>
              </w:rPr>
              <m:t>(</m:t>
            </m:r>
            <m:r>
              <w:rPr>
                <w:rFonts w:ascii="Cambria Math" w:eastAsiaTheme="minorEastAsia" w:hAnsi="Cambria Math"/>
                <w:sz w:val="18"/>
                <w:lang w:eastAsia="zh-CN"/>
              </w:rPr>
              <m:t>t)</m:t>
            </m:r>
          </m:sup>
        </m:sSubSup>
        <m:r>
          <w:rPr>
            <w:rFonts w:ascii="Cambria Math" w:hAnsi="Cambria Math"/>
            <w:sz w:val="18"/>
          </w:rPr>
          <m:t>=</m:t>
        </m:r>
        <m:d>
          <m:dPr>
            <m:begChr m:val="{"/>
            <m:endChr m:val="}"/>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x</m:t>
                    </m:r>
                  </m:e>
                  <m:sub>
                    <m:r>
                      <w:rPr>
                        <w:rFonts w:ascii="Cambria Math" w:hAnsi="Cambria Math"/>
                        <w:sz w:val="18"/>
                      </w:rPr>
                      <m:t>p</m:t>
                    </m:r>
                  </m:sub>
                </m:sSub>
                <m:r>
                  <w:rPr>
                    <w:rFonts w:ascii="Cambria Math" w:hAnsi="Cambria Math"/>
                    <w:sz w:val="18"/>
                  </w:rPr>
                  <m:t>:</m:t>
                </m:r>
                <m:d>
                  <m:dPr>
                    <m:begChr m:val="‖"/>
                    <m:endChr m:val="‖"/>
                    <m:ctrlPr>
                      <w:rPr>
                        <w:rFonts w:ascii="Cambria Math" w:hAnsi="Cambria Math"/>
                        <w:i/>
                        <w:sz w:val="18"/>
                      </w:rPr>
                    </m:ctrlPr>
                  </m:dPr>
                  <m:e>
                    <m:sSub>
                      <m:sSubPr>
                        <m:ctrlPr>
                          <w:rPr>
                            <w:rFonts w:ascii="Cambria Math" w:hAnsi="Cambria Math"/>
                            <w:i/>
                            <w:sz w:val="18"/>
                          </w:rPr>
                        </m:ctrlPr>
                      </m:sSubPr>
                      <m:e>
                        <m:r>
                          <w:rPr>
                            <w:rFonts w:ascii="Cambria Math" w:hAnsi="Cambria Math"/>
                            <w:sz w:val="18"/>
                          </w:rPr>
                          <m:t>x</m:t>
                        </m:r>
                      </m:e>
                      <m:sub>
                        <m:r>
                          <w:rPr>
                            <w:rFonts w:ascii="Cambria Math" w:hAnsi="Cambria Math"/>
                            <w:sz w:val="18"/>
                          </w:rPr>
                          <m:t>p</m:t>
                        </m:r>
                      </m:sub>
                    </m:sSub>
                    <m:r>
                      <w:rPr>
                        <w:rFonts w:ascii="Cambria Math" w:hAnsi="Cambria Math"/>
                        <w:sz w:val="18"/>
                      </w:rPr>
                      <m:t>-</m:t>
                    </m:r>
                    <m:sSubSup>
                      <m:sSubSupPr>
                        <m:ctrlPr>
                          <w:rPr>
                            <w:rFonts w:ascii="Cambria Math" w:hAnsi="Cambria Math"/>
                            <w:sz w:val="18"/>
                          </w:rPr>
                        </m:ctrlPr>
                      </m:sSubSupPr>
                      <m:e>
                        <m:r>
                          <w:rPr>
                            <w:rFonts w:ascii="Cambria Math" w:hAnsi="Cambria Math"/>
                            <w:sz w:val="18"/>
                          </w:rPr>
                          <m:t>m</m:t>
                        </m:r>
                      </m:e>
                      <m:sub>
                        <m:r>
                          <w:rPr>
                            <w:rFonts w:ascii="Cambria Math" w:hAnsi="Cambria Math"/>
                            <w:sz w:val="18"/>
                          </w:rPr>
                          <m:t>i</m:t>
                        </m:r>
                      </m:sub>
                      <m:sup>
                        <m:r>
                          <w:rPr>
                            <w:rFonts w:ascii="Cambria Math" w:eastAsiaTheme="minorEastAsia" w:hAnsi="Cambria Math" w:hint="eastAsia"/>
                            <w:sz w:val="18"/>
                            <w:lang w:eastAsia="zh-CN"/>
                          </w:rPr>
                          <m:t>(</m:t>
                        </m:r>
                        <m:r>
                          <w:rPr>
                            <w:rFonts w:ascii="Cambria Math" w:eastAsiaTheme="minorEastAsia" w:hAnsi="Cambria Math"/>
                            <w:sz w:val="18"/>
                            <w:lang w:eastAsia="zh-CN"/>
                          </w:rPr>
                          <m:t>t)</m:t>
                        </m:r>
                      </m:sup>
                    </m:sSubSup>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begChr m:val="‖"/>
                    <m:endChr m:val="‖"/>
                    <m:ctrlPr>
                      <w:rPr>
                        <w:rFonts w:ascii="Cambria Math" w:hAnsi="Cambria Math"/>
                        <w:i/>
                        <w:sz w:val="18"/>
                      </w:rPr>
                    </m:ctrlPr>
                  </m:dPr>
                  <m:e>
                    <m:sSub>
                      <m:sSubPr>
                        <m:ctrlPr>
                          <w:rPr>
                            <w:rFonts w:ascii="Cambria Math" w:hAnsi="Cambria Math"/>
                            <w:i/>
                            <w:sz w:val="18"/>
                          </w:rPr>
                        </m:ctrlPr>
                      </m:sSubPr>
                      <m:e>
                        <m:r>
                          <w:rPr>
                            <w:rFonts w:ascii="Cambria Math" w:hAnsi="Cambria Math"/>
                            <w:sz w:val="18"/>
                          </w:rPr>
                          <m:t>x</m:t>
                        </m:r>
                      </m:e>
                      <m:sub>
                        <m:r>
                          <w:rPr>
                            <w:rFonts w:ascii="Cambria Math" w:hAnsi="Cambria Math"/>
                            <w:sz w:val="18"/>
                          </w:rPr>
                          <m:t>p</m:t>
                        </m:r>
                      </m:sub>
                    </m:sSub>
                    <m:r>
                      <w:rPr>
                        <w:rFonts w:ascii="Cambria Math" w:hAnsi="Cambria Math"/>
                        <w:sz w:val="18"/>
                      </w:rPr>
                      <m:t>-</m:t>
                    </m:r>
                    <m:sSubSup>
                      <m:sSubSupPr>
                        <m:ctrlPr>
                          <w:rPr>
                            <w:rFonts w:ascii="Cambria Math" w:hAnsi="Cambria Math"/>
                            <w:sz w:val="18"/>
                          </w:rPr>
                        </m:ctrlPr>
                      </m:sSubSupPr>
                      <m:e>
                        <m:r>
                          <w:rPr>
                            <w:rFonts w:ascii="Cambria Math" w:hAnsi="Cambria Math"/>
                            <w:sz w:val="18"/>
                          </w:rPr>
                          <m:t>m</m:t>
                        </m:r>
                      </m:e>
                      <m:sub>
                        <m:r>
                          <w:rPr>
                            <w:rFonts w:ascii="Cambria Math" w:hAnsi="Cambria Math"/>
                            <w:sz w:val="18"/>
                          </w:rPr>
                          <m:t>j</m:t>
                        </m:r>
                      </m:sub>
                      <m:sup>
                        <m:d>
                          <m:dPr>
                            <m:ctrlPr>
                              <w:rPr>
                                <w:rFonts w:ascii="Cambria Math" w:eastAsiaTheme="minorEastAsia" w:hAnsi="Cambria Math"/>
                                <w:i/>
                                <w:sz w:val="18"/>
                                <w:lang w:eastAsia="zh-CN"/>
                              </w:rPr>
                            </m:ctrlPr>
                          </m:dPr>
                          <m:e>
                            <m:r>
                              <w:rPr>
                                <w:rFonts w:ascii="Cambria Math" w:eastAsiaTheme="minorEastAsia" w:hAnsi="Cambria Math"/>
                                <w:sz w:val="18"/>
                                <w:lang w:eastAsia="zh-CN"/>
                              </w:rPr>
                              <m:t>t</m:t>
                            </m:r>
                          </m:e>
                        </m:d>
                      </m:sup>
                    </m:sSubSup>
                  </m:e>
                </m:d>
              </m:e>
              <m:sup>
                <m:r>
                  <w:rPr>
                    <w:rFonts w:ascii="Cambria Math" w:hAnsi="Cambria Math"/>
                    <w:sz w:val="18"/>
                  </w:rPr>
                  <m:t>2</m:t>
                </m:r>
              </m:sup>
            </m:sSup>
            <m:r>
              <w:rPr>
                <w:rFonts w:ascii="Cambria Math" w:hAnsi="Cambria Math"/>
                <w:sz w:val="18"/>
              </w:rPr>
              <m:t>∀j,1≪j≪k</m:t>
            </m:r>
          </m:e>
        </m:d>
      </m:oMath>
      <w:r w:rsidR="00DF060D" w:rsidRPr="00E660A7">
        <w:t xml:space="preserve">  (</w:t>
      </w:r>
      <w:r w:rsidR="00DF060D">
        <w:t>2</w:t>
      </w:r>
      <w:r w:rsidR="00DF060D" w:rsidRPr="00E660A7">
        <w:t>)</w:t>
      </w:r>
    </w:p>
    <w:p w14:paraId="75E0A622" w14:textId="77777777" w:rsidR="00DF060D" w:rsidRPr="00E660A7" w:rsidRDefault="00DF060D" w:rsidP="00DF060D">
      <w:pPr>
        <w:pStyle w:val="Style1body"/>
      </w:pPr>
      <w:r w:rsidRPr="00E660A7">
        <w:rPr>
          <w:sz w:val="18"/>
        </w:rPr>
        <w:t xml:space="preserve">  </w:t>
      </w:r>
      <m:oMath>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eastAsiaTheme="minorEastAsia" w:hAnsi="Cambria Math" w:hint="eastAsia"/>
                <w:lang w:eastAsia="zh-CN"/>
              </w:rPr>
              <m:t>(</m:t>
            </m:r>
            <m:r>
              <w:rPr>
                <w:rFonts w:ascii="Cambria Math" w:eastAsiaTheme="minorEastAsia" w:hAnsi="Cambria Math"/>
                <w:lang w:eastAsia="zh-CN"/>
              </w:rPr>
              <m:t>t+1)</m:t>
            </m:r>
          </m:sup>
        </m:sSubSup>
        <m: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eastAsiaTheme="minorEastAsia" w:hAnsi="Cambria Math" w:hint="eastAsia"/>
                        <w:lang w:eastAsia="zh-CN"/>
                      </w:rPr>
                      <m:t>(</m:t>
                    </m:r>
                    <m:r>
                      <w:rPr>
                        <w:rFonts w:ascii="Cambria Math" w:eastAsiaTheme="minorEastAsia" w:hAnsi="Cambria Math"/>
                        <w:lang w:eastAsia="zh-CN"/>
                      </w:rPr>
                      <m:t>t)</m:t>
                    </m:r>
                  </m:sup>
                </m:sSubSup>
              </m:e>
            </m:d>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eastAsiaTheme="minorEastAsia" w:hAnsi="Cambria Math" w:hint="eastAsia"/>
                    <w:lang w:eastAsia="zh-CN"/>
                  </w:rPr>
                  <m:t>(</m:t>
                </m:r>
                <m:r>
                  <w:rPr>
                    <w:rFonts w:ascii="Cambria Math" w:eastAsiaTheme="minorEastAsia" w:hAnsi="Cambria Math"/>
                    <w:lang w:eastAsia="zh-CN"/>
                  </w:rPr>
                  <m:t>t)</m:t>
                </m:r>
              </m:sup>
            </m:sSubSup>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w:r w:rsidRPr="00E660A7">
        <w:tab/>
      </w:r>
      <w:r w:rsidRPr="00E660A7">
        <w:tab/>
      </w:r>
      <w:r w:rsidRPr="00E660A7">
        <w:tab/>
        <w:t xml:space="preserve">        (</w:t>
      </w:r>
      <w:r>
        <w:t>3</w:t>
      </w:r>
      <w:r w:rsidRPr="00E660A7">
        <w:t>)</w:t>
      </w:r>
    </w:p>
    <w:p w14:paraId="613832B6" w14:textId="5280C420" w:rsidR="00DF060D" w:rsidRPr="00E660A7" w:rsidRDefault="00DF060D" w:rsidP="008B1584">
      <w:pPr>
        <w:pStyle w:val="Style1body"/>
      </w:pPr>
      <w:r w:rsidRPr="00E660A7">
        <w:t xml:space="preserve">Equation </w:t>
      </w:r>
      <w:r>
        <w:t xml:space="preserve">(2) is used for assign objects, </w:t>
      </w:r>
      <w:r w:rsidRPr="00E660A7">
        <w:t>(</w:t>
      </w:r>
      <w:r>
        <w:t>3</w:t>
      </w:r>
      <w:r w:rsidRPr="00E660A7">
        <w:t>) is used to calculate new means to be the new centroids of the ob</w:t>
      </w:r>
      <w:r w:rsidR="008B1584">
        <w:t>servations in the new clusters.</w:t>
      </w:r>
    </w:p>
    <w:p w14:paraId="43FE61DC" w14:textId="77777777" w:rsidR="00DF060D" w:rsidRPr="00E660A7" w:rsidRDefault="00DF060D" w:rsidP="00DF060D">
      <w:pPr>
        <w:pStyle w:val="Heading2"/>
      </w:pPr>
      <w:r>
        <w:t>Other equations applied</w:t>
      </w:r>
    </w:p>
    <w:p w14:paraId="10FD046D" w14:textId="77777777" w:rsidR="00DF060D" w:rsidRPr="00E660A7" w:rsidRDefault="00DF060D" w:rsidP="00DF060D">
      <w:pPr>
        <w:spacing w:after="120" w:line="228" w:lineRule="auto"/>
        <w:ind w:firstLine="288"/>
        <w:jc w:val="both"/>
      </w:pPr>
      <w:r w:rsidRPr="00E660A7">
        <w:t xml:space="preserve">To predict where the umbrella is in the next frame, my thought is to calculate the distance between two centroids of the umbrella, the </w:t>
      </w:r>
      <w:r>
        <w:t>first</w:t>
      </w:r>
      <w:r w:rsidRPr="00E660A7">
        <w:t xml:space="preserve"> centroid is the observed location of umbrella at this frame, the second centroid is the estimated </w:t>
      </w:r>
      <w:r w:rsidRPr="00FC3721">
        <w:rPr>
          <w:i/>
        </w:rPr>
        <w:t>x</w:t>
      </w:r>
      <w:r w:rsidRPr="00E660A7">
        <w:t xml:space="preserve">, </w:t>
      </w:r>
      <w:r w:rsidRPr="00FC3721">
        <w:rPr>
          <w:i/>
        </w:rPr>
        <w:t>y</w:t>
      </w:r>
      <w:r w:rsidRPr="00E660A7">
        <w:t xml:space="preserve"> location of umbrella, which will be updated. What we need is to calculate the distance between two central points, pick up the one which is nearest with observed umbrella’s position, then this is the next position of the umbrella in the next frame. Because in a very short time between each frame, umbrella’s </w:t>
      </w:r>
      <w:r w:rsidRPr="00E660A7">
        <w:lastRenderedPageBreak/>
        <w:t>moving could be seen as move towards a straight line and with a constant velocity. After that, the estimated umbrella’s position at this frame can be used as observed position to estimate the next position of umbrella at next frame.</w:t>
      </w:r>
    </w:p>
    <w:p w14:paraId="6DDCC32D" w14:textId="468C2F42" w:rsidR="00DF060D" w:rsidRPr="00DF060D" w:rsidRDefault="00DF060D" w:rsidP="00115D47">
      <w:pPr>
        <w:spacing w:before="240" w:after="240" w:line="216" w:lineRule="auto"/>
        <w:jc w:val="both"/>
      </w:pPr>
      <m:oMath>
        <m:r>
          <w:rPr>
            <w:rFonts w:ascii="Cambria Math" w:hAnsi="Cambria Math"/>
          </w:rPr>
          <m:t>Distance=</m:t>
        </m:r>
        <m:rad>
          <m:radPr>
            <m:degHide m:val="1"/>
            <m:ctrlPr>
              <w:rPr>
                <w:rFonts w:ascii="Cambria Math" w:eastAsia="Times New Roman" w:hAnsi="Cambria Math"/>
                <w:i/>
              </w:rPr>
            </m:ctrlPr>
          </m:radPr>
          <m:deg/>
          <m:e>
            <m:sSup>
              <m:sSupPr>
                <m:ctrlPr>
                  <w:rPr>
                    <w:rFonts w:ascii="Cambria Math" w:eastAsia="Times New Roman"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i,1</m:t>
                            </m:r>
                          </m:e>
                        </m:d>
                        <m:r>
                          <w:rPr>
                            <w:rFonts w:ascii="Cambria Math" w:hAnsi="Cambria Math"/>
                          </w:rPr>
                          <m:t>-c</m:t>
                        </m:r>
                        <m:d>
                          <m:dPr>
                            <m:ctrlPr>
                              <w:rPr>
                                <w:rFonts w:ascii="Cambria Math" w:hAnsi="Cambria Math"/>
                                <w:i/>
                              </w:rPr>
                            </m:ctrlPr>
                          </m:dPr>
                          <m:e>
                            <m:r>
                              <w:rPr>
                                <w:rFonts w:ascii="Cambria Math" w:hAnsi="Cambria Math"/>
                              </w:rPr>
                              <m:t>x</m:t>
                            </m:r>
                          </m:e>
                        </m:d>
                      </m:e>
                    </m:d>
                  </m:e>
                </m:d>
              </m:e>
              <m:sup>
                <m:r>
                  <w:rPr>
                    <w:rFonts w:ascii="Cambria Math" w:hAnsi="Cambria Math"/>
                  </w:rPr>
                  <m:t>2</m:t>
                </m:r>
              </m:sup>
            </m:sSup>
            <m:r>
              <w:rPr>
                <w:rFonts w:ascii="Cambria Math" w:hAnsi="Cambria Math"/>
              </w:rPr>
              <m:t>+</m:t>
            </m:r>
            <m:sSup>
              <m:sSupPr>
                <m:ctrlPr>
                  <w:rPr>
                    <w:rFonts w:ascii="Cambria Math" w:eastAsia="Times New Roman"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i,2</m:t>
                            </m:r>
                          </m:e>
                        </m:d>
                        <m:r>
                          <w:rPr>
                            <w:rFonts w:ascii="Cambria Math" w:hAnsi="Cambria Math"/>
                          </w:rPr>
                          <m:t>-c</m:t>
                        </m:r>
                        <m:d>
                          <m:dPr>
                            <m:ctrlPr>
                              <w:rPr>
                                <w:rFonts w:ascii="Cambria Math" w:hAnsi="Cambria Math"/>
                                <w:i/>
                              </w:rPr>
                            </m:ctrlPr>
                          </m:dPr>
                          <m:e>
                            <m:r>
                              <w:rPr>
                                <w:rFonts w:ascii="Cambria Math" w:hAnsi="Cambria Math"/>
                              </w:rPr>
                              <m:t>y</m:t>
                            </m:r>
                          </m:e>
                        </m:d>
                      </m:e>
                    </m:d>
                  </m:e>
                </m:d>
              </m:e>
              <m:sup>
                <m:r>
                  <w:rPr>
                    <w:rFonts w:ascii="Cambria Math" w:hAnsi="Cambria Math"/>
                  </w:rPr>
                  <m:t>2</m:t>
                </m:r>
              </m:sup>
            </m:sSup>
          </m:e>
        </m:rad>
      </m:oMath>
      <w:r w:rsidRPr="00E660A7">
        <w:t xml:space="preserve">     (</w:t>
      </w:r>
      <w:r w:rsidR="00181157">
        <w:t>4</w:t>
      </w:r>
      <w:r w:rsidRPr="00E660A7">
        <w:t>)</w:t>
      </w:r>
    </w:p>
    <w:p w14:paraId="0A4D42A8" w14:textId="77777777" w:rsidR="00A62459" w:rsidRDefault="00A62459" w:rsidP="00A62459">
      <w:pPr>
        <w:pStyle w:val="Heading2"/>
      </w:pPr>
      <w:r>
        <w:t>Kalman filter algorithm support</w:t>
      </w:r>
    </w:p>
    <w:p w14:paraId="5102E7B2" w14:textId="2D603894" w:rsidR="00A62459" w:rsidRDefault="00A62459" w:rsidP="00A62459">
      <w:pPr>
        <w:pStyle w:val="Style1body"/>
      </w:pPr>
      <w:r>
        <w:t xml:space="preserve">In this section, describes </w:t>
      </w:r>
      <w:r w:rsidRPr="00E660A7">
        <w:t>t</w:t>
      </w:r>
      <w:r>
        <w:t>r</w:t>
      </w:r>
      <w:r w:rsidRPr="00E660A7">
        <w:t>acking umbrella</w:t>
      </w:r>
      <w:r>
        <w:t>s</w:t>
      </w:r>
      <w:r w:rsidRPr="00E660A7">
        <w:t xml:space="preserve"> </w:t>
      </w:r>
      <w:r>
        <w:t>using</w:t>
      </w:r>
      <w:r w:rsidRPr="00E660A7">
        <w:t xml:space="preserve"> the </w:t>
      </w:r>
      <w:proofErr w:type="spellStart"/>
      <w:r w:rsidRPr="00E660A7">
        <w:t>Kalman</w:t>
      </w:r>
      <w:proofErr w:type="spellEnd"/>
      <w:r w:rsidRPr="00E660A7">
        <w:t xml:space="preserve"> Filter</w:t>
      </w:r>
      <w:r>
        <w:t xml:space="preserve"> algorithm. </w:t>
      </w:r>
      <w:r w:rsidRPr="00E660A7">
        <w:t xml:space="preserve">It </w:t>
      </w:r>
      <w:r w:rsidRPr="00E660A7">
        <w:rPr>
          <w:rStyle w:val="Style1bodyChar"/>
        </w:rPr>
        <w:t xml:space="preserve">is a recursive algorithm so that new measurements can be processed when they arrived, then a new round of calculating begin [2]. It can filtering out the noise during the time finding out the best estimate data, and a </w:t>
      </w:r>
      <w:proofErr w:type="spellStart"/>
      <w:r w:rsidRPr="00E660A7">
        <w:rPr>
          <w:rStyle w:val="Style1bodyChar"/>
        </w:rPr>
        <w:t>Kalman</w:t>
      </w:r>
      <w:proofErr w:type="spellEnd"/>
      <w:r w:rsidRPr="00E660A7">
        <w:rPr>
          <w:rStyle w:val="Style1bodyChar"/>
        </w:rPr>
        <w:t xml:space="preserve"> Filter not only just clean up the data</w:t>
      </w:r>
      <w:r w:rsidRPr="00E660A7">
        <w:t xml:space="preserve"> measurements, but also projects those measurements onto the state estimate.</w:t>
      </w:r>
    </w:p>
    <w:p w14:paraId="777F6822" w14:textId="77777777" w:rsidR="00A62459" w:rsidRPr="00A62459" w:rsidRDefault="00A62459" w:rsidP="00A62459"/>
    <w:p w14:paraId="6DCAE3B3" w14:textId="77777777" w:rsidR="00A62459" w:rsidRPr="00E660A7" w:rsidRDefault="00A62459" w:rsidP="00A62459">
      <w:pPr>
        <w:pStyle w:val="BodyText"/>
      </w:pPr>
      <w:r>
        <w:t>T</w:t>
      </w:r>
      <w:r w:rsidRPr="00E660A7">
        <w:t xml:space="preserve">he </w:t>
      </w:r>
      <w:proofErr w:type="spellStart"/>
      <w:r w:rsidRPr="00E660A7">
        <w:t>Kalman</w:t>
      </w:r>
      <w:proofErr w:type="spellEnd"/>
      <w:r w:rsidRPr="00E660A7">
        <w:t xml:space="preserve"> Filter maintains </w:t>
      </w:r>
      <w:r>
        <w:t>both an</w:t>
      </w:r>
      <w:r w:rsidRPr="00E660A7">
        <w:t xml:space="preserve"> estimate of the state: </w:t>
      </w:r>
    </w:p>
    <w:p w14:paraId="1B8E33E7" w14:textId="77777777" w:rsidR="00A62459" w:rsidRPr="00E660A7" w:rsidRDefault="00A62459" w:rsidP="00A62459">
      <w:pPr>
        <w:pStyle w:val="BodyText"/>
      </w:pPr>
      <m:oMath>
        <m:r>
          <w:rPr>
            <w:rFonts w:ascii="Cambria Math" w:hAnsi="Cambria Math"/>
          </w:rPr>
          <m:t>X(n|n)</m:t>
        </m:r>
      </m:oMath>
      <w:r>
        <w:t xml:space="preserve"> </w:t>
      </w:r>
      <w:r w:rsidRPr="00E660A7">
        <w:t xml:space="preserve">Estimate </w:t>
      </w:r>
      <w:proofErr w:type="gramStart"/>
      <w:r w:rsidRPr="00E660A7">
        <w:t xml:space="preserve">of </w:t>
      </w:r>
      <m:oMath>
        <m:r>
          <w:rPr>
            <w:rFonts w:ascii="Cambria Math" w:hAnsi="Cambria Math"/>
          </w:rPr>
          <m:t xml:space="preserve"> X</m:t>
        </m:r>
        <w:proofErr w:type="gramEnd"/>
        <m:r>
          <w:rPr>
            <w:rFonts w:ascii="Cambria Math" w:hAnsi="Cambria Math"/>
          </w:rPr>
          <m:t>(n)</m:t>
        </m:r>
      </m:oMath>
      <w:r>
        <w:t xml:space="preserve"> </w:t>
      </w:r>
      <w:r w:rsidRPr="00E660A7">
        <w:t>given measurements</w:t>
      </w:r>
      <w:r>
        <w:t xml:space="preserve"> </w:t>
      </w:r>
      <m:oMath>
        <m:r>
          <w:rPr>
            <w:rFonts w:ascii="Cambria Math" w:hAnsi="Cambria Math"/>
          </w:rPr>
          <m:t>Z(n)</m:t>
        </m:r>
      </m:oMath>
      <w:r>
        <w:t xml:space="preserve">, </w:t>
      </w:r>
      <m:oMath>
        <m:r>
          <w:rPr>
            <w:rFonts w:ascii="Cambria Math" w:hAnsi="Cambria Math"/>
          </w:rPr>
          <m:t>Z(n-1)</m:t>
        </m:r>
      </m:oMath>
      <w:r w:rsidRPr="00E660A7">
        <w:t>,…</w:t>
      </w:r>
    </w:p>
    <w:p w14:paraId="3969F1B8" w14:textId="77777777" w:rsidR="00A62459" w:rsidRPr="00E660A7" w:rsidRDefault="00A62459" w:rsidP="00A62459">
      <w:pPr>
        <w:pStyle w:val="BodyText"/>
      </w:pPr>
      <m:oMath>
        <m:r>
          <w:rPr>
            <w:rFonts w:ascii="Cambria Math" w:hAnsi="Cambria Math"/>
          </w:rPr>
          <m:t>X(n+1|n)</m:t>
        </m:r>
      </m:oMath>
      <w:r>
        <w:t xml:space="preserve"> </w:t>
      </w:r>
      <w:r w:rsidRPr="00E660A7">
        <w:t>Estimate</w:t>
      </w:r>
      <w:r>
        <w:t xml:space="preserve"> of</w:t>
      </w:r>
      <m:oMath>
        <m:r>
          <w:rPr>
            <w:rFonts w:ascii="Cambria Math" w:hAnsi="Cambria Math"/>
          </w:rPr>
          <m:t xml:space="preserve"> </m:t>
        </m:r>
        <w:proofErr w:type="gramStart"/>
        <m:r>
          <w:rPr>
            <w:rFonts w:ascii="Cambria Math" w:hAnsi="Cambria Math"/>
          </w:rPr>
          <m:t>X(</m:t>
        </m:r>
        <w:proofErr w:type="gramEnd"/>
        <m:r>
          <w:rPr>
            <w:rFonts w:ascii="Cambria Math" w:hAnsi="Cambria Math"/>
          </w:rPr>
          <m:t>n+1)</m:t>
        </m:r>
      </m:oMath>
      <w:r>
        <w:t xml:space="preserve"> </w:t>
      </w:r>
      <w:r w:rsidRPr="00E660A7">
        <w:t xml:space="preserve">given measurements </w:t>
      </w:r>
      <m:oMath>
        <m:r>
          <w:rPr>
            <w:rFonts w:ascii="Cambria Math" w:hAnsi="Cambria Math"/>
          </w:rPr>
          <m:t>Z(n)</m:t>
        </m:r>
      </m:oMath>
      <w:r>
        <w:t xml:space="preserve">, </w:t>
      </w:r>
      <m:oMath>
        <m:r>
          <w:rPr>
            <w:rFonts w:ascii="Cambria Math" w:hAnsi="Cambria Math"/>
          </w:rPr>
          <m:t>Z(n-1)</m:t>
        </m:r>
      </m:oMath>
      <w:r w:rsidRPr="00E660A7">
        <w:t>,…</w:t>
      </w:r>
    </w:p>
    <w:p w14:paraId="306B00A7" w14:textId="6961D2AC" w:rsidR="00A62459" w:rsidRPr="00E660A7" w:rsidRDefault="00BD5B7B" w:rsidP="00A62459">
      <w:pPr>
        <w:pStyle w:val="BodyText"/>
      </w:pPr>
      <w:r>
        <w:t>And</w:t>
      </w:r>
      <w:r w:rsidR="00A62459">
        <w:t xml:space="preserve"> the</w:t>
      </w:r>
      <w:r w:rsidR="00A62459" w:rsidRPr="00E660A7">
        <w:t xml:space="preserve"> error covariance matrix </w:t>
      </w:r>
      <m:oMath>
        <m:r>
          <w:rPr>
            <w:rFonts w:ascii="Cambria Math" w:hAnsi="Cambria Math"/>
          </w:rPr>
          <m:t>P</m:t>
        </m:r>
      </m:oMath>
      <w:r w:rsidR="00A62459" w:rsidRPr="00E660A7">
        <w:t xml:space="preserve"> of the state estimate:</w:t>
      </w:r>
    </w:p>
    <w:p w14:paraId="1404D439" w14:textId="6C39AAF2" w:rsidR="00A62459" w:rsidRPr="00E660A7" w:rsidRDefault="00A62459" w:rsidP="00A62459">
      <w:pPr>
        <w:pStyle w:val="BodyText"/>
      </w:pPr>
      <m:oMath>
        <m:r>
          <w:rPr>
            <w:rFonts w:ascii="Cambria Math" w:hAnsi="Cambria Math"/>
          </w:rPr>
          <m:t>P(n|n)</m:t>
        </m:r>
      </m:oMath>
      <w:r>
        <w:t>-</w:t>
      </w:r>
      <w:proofErr w:type="gramStart"/>
      <w:r w:rsidRPr="00E660A7">
        <w:t>covariance</w:t>
      </w:r>
      <w:proofErr w:type="gramEnd"/>
      <w:r w:rsidRPr="00E660A7">
        <w:t xml:space="preserve"> of  </w:t>
      </w:r>
      <m:oMath>
        <m:r>
          <w:rPr>
            <w:rFonts w:ascii="Cambria Math" w:hAnsi="Cambria Math"/>
          </w:rPr>
          <m:t>X(n)</m:t>
        </m:r>
      </m:oMath>
      <w:r w:rsidRPr="00E660A7">
        <w:t xml:space="preserve">  </w:t>
      </w:r>
      <w:r w:rsidR="00BD5B7B" w:rsidRPr="00E660A7">
        <w:t>given</w:t>
      </w:r>
      <m:oMath>
        <m:r>
          <w:rPr>
            <w:rFonts w:ascii="Cambria Math" w:hAnsi="Cambria Math"/>
          </w:rPr>
          <m:t>Z(n)</m:t>
        </m:r>
      </m:oMath>
      <w:r w:rsidR="00BD5B7B">
        <w:t>,</w:t>
      </w:r>
      <m:oMath>
        <m:r>
          <w:rPr>
            <w:rFonts w:ascii="Cambria Math" w:hAnsi="Cambria Math"/>
          </w:rPr>
          <m:t xml:space="preserve"> Z(n-1)</m:t>
        </m:r>
      </m:oMath>
      <w:r w:rsidRPr="00E660A7">
        <w:t>,…</w:t>
      </w:r>
    </w:p>
    <w:p w14:paraId="184E421C" w14:textId="16068CE8" w:rsidR="00A62459" w:rsidRPr="00E660A7" w:rsidRDefault="00A62459" w:rsidP="00A62459">
      <w:pPr>
        <w:pStyle w:val="BodyText"/>
      </w:pPr>
      <m:oMath>
        <m:r>
          <w:rPr>
            <w:rFonts w:ascii="Cambria Math" w:hAnsi="Cambria Math"/>
          </w:rPr>
          <m:t>P(n+1|k)</m:t>
        </m:r>
      </m:oMath>
      <w:r>
        <w:t>-</w:t>
      </w:r>
      <w:proofErr w:type="gramStart"/>
      <w:r w:rsidRPr="00E660A7">
        <w:t>estimate</w:t>
      </w:r>
      <w:proofErr w:type="gramEnd"/>
      <w:r w:rsidRPr="00E660A7">
        <w:t xml:space="preserve"> of </w:t>
      </w:r>
      <m:oMath>
        <m:r>
          <w:rPr>
            <w:rFonts w:ascii="Cambria Math" w:hAnsi="Cambria Math"/>
          </w:rPr>
          <m:t>X(n+1)</m:t>
        </m:r>
      </m:oMath>
      <w:r>
        <w:t xml:space="preserve"> </w:t>
      </w:r>
      <w:r w:rsidR="00BD5B7B" w:rsidRPr="00E660A7">
        <w:t>given</w:t>
      </w:r>
      <m:oMath>
        <m:r>
          <w:rPr>
            <w:rFonts w:ascii="Cambria Math" w:hAnsi="Cambria Math"/>
          </w:rPr>
          <m:t>Z(n)</m:t>
        </m:r>
      </m:oMath>
      <w:r w:rsidR="00BD5B7B">
        <w:t>,</w:t>
      </w:r>
      <m:oMath>
        <m:r>
          <w:rPr>
            <w:rFonts w:ascii="Cambria Math" w:hAnsi="Cambria Math"/>
          </w:rPr>
          <m:t xml:space="preserve"> Z(n-1)</m:t>
        </m:r>
      </m:oMath>
      <w:r w:rsidRPr="00E660A7">
        <w:t>,…</w:t>
      </w:r>
    </w:p>
    <w:p w14:paraId="0D4AF6E1" w14:textId="77777777" w:rsidR="00A62459" w:rsidRDefault="00A62459" w:rsidP="00A62459">
      <w:pPr>
        <w:pStyle w:val="BodyText"/>
      </w:pPr>
      <w:r w:rsidRPr="00E660A7">
        <w:t xml:space="preserve">The </w:t>
      </w:r>
      <w:proofErr w:type="spellStart"/>
      <w:r w:rsidRPr="00E660A7">
        <w:t>Kalman</w:t>
      </w:r>
      <w:proofErr w:type="spellEnd"/>
      <w:r w:rsidRPr="00E660A7">
        <w:t xml:space="preserve"> Filter recursive processing </w:t>
      </w:r>
      <w:r>
        <w:t>is</w:t>
      </w:r>
      <w:r w:rsidRPr="00E660A7">
        <w:t xml:space="preserve"> separate</w:t>
      </w:r>
      <w:r>
        <w:t>d</w:t>
      </w:r>
      <w:r w:rsidRPr="00E660A7">
        <w:t xml:space="preserve"> into several stages. The first part consists of two equations is called “Time Update (Predict)”:</w:t>
      </w:r>
    </w:p>
    <w:p w14:paraId="0FEDCCE4" w14:textId="26A4D170" w:rsidR="00A62459" w:rsidRPr="00E660A7" w:rsidRDefault="00A62459" w:rsidP="00A62459">
      <w:pPr>
        <w:pStyle w:val="BodyText"/>
        <w:ind w:left="288" w:firstLine="0"/>
        <w:jc w:val="center"/>
      </w:pPr>
      <m:oMathPara>
        <m:oMath>
          <m:r>
            <m:rPr>
              <m:sty m:val="p"/>
            </m:rPr>
            <w:rPr>
              <w:rFonts w:ascii="Cambria Math" w:hAnsi="Cambria Math"/>
            </w:rPr>
            <w:br/>
          </m:r>
        </m:oMath>
      </m:oMathPara>
      <w:r>
        <w:t xml:space="preserve">       </w:t>
      </w:r>
      <w:r>
        <w:tab/>
      </w:r>
      <m:oMath>
        <m:r>
          <w:rPr>
            <w:rFonts w:ascii="Cambria Math" w:hAnsi="Cambria Math"/>
          </w:rPr>
          <m:t>X</m:t>
        </m:r>
        <m:d>
          <m:dPr>
            <m:ctrlPr>
              <w:rPr>
                <w:rFonts w:ascii="Cambria Math" w:hAnsi="Cambria Math"/>
                <w:i/>
              </w:rPr>
            </m:ctrlPr>
          </m:dPr>
          <m:e>
            <m:r>
              <w:rPr>
                <w:rFonts w:ascii="Cambria Math" w:hAnsi="Cambria Math"/>
              </w:rPr>
              <m:t>n+1</m:t>
            </m:r>
          </m:e>
          <m:e>
            <m:r>
              <w:rPr>
                <w:rFonts w:ascii="Cambria Math" w:hAnsi="Cambria Math"/>
              </w:rPr>
              <m:t>n</m:t>
            </m:r>
          </m:e>
        </m:d>
        <m:r>
          <w:rPr>
            <w:rFonts w:ascii="Cambria Math" w:hAnsi="Cambria Math"/>
          </w:rPr>
          <m:t>=AX</m:t>
        </m:r>
        <m:d>
          <m:dPr>
            <m:ctrlPr>
              <w:rPr>
                <w:rFonts w:ascii="Cambria Math" w:hAnsi="Cambria Math"/>
                <w:i/>
              </w:rPr>
            </m:ctrlPr>
          </m:dPr>
          <m:e>
            <m:r>
              <w:rPr>
                <w:rFonts w:ascii="Cambria Math" w:hAnsi="Cambria Math"/>
              </w:rPr>
              <m:t>n</m:t>
            </m:r>
          </m:e>
          <m:e>
            <m:r>
              <w:rPr>
                <w:rFonts w:ascii="Cambria Math" w:hAnsi="Cambria Math"/>
              </w:rPr>
              <m:t>n</m:t>
            </m:r>
          </m:e>
        </m:d>
        <m:r>
          <w:rPr>
            <w:rFonts w:ascii="Cambria Math" w:hAnsi="Cambria Math"/>
          </w:rPr>
          <m:t>+Bu</m:t>
        </m:r>
        <m:d>
          <m:dPr>
            <m:ctrlPr>
              <w:rPr>
                <w:rFonts w:ascii="Cambria Math" w:hAnsi="Cambria Math"/>
                <w:i/>
              </w:rPr>
            </m:ctrlPr>
          </m:dPr>
          <m:e>
            <m:r>
              <w:rPr>
                <w:rFonts w:ascii="Cambria Math" w:hAnsi="Cambria Math"/>
              </w:rPr>
              <m:t>n+1</m:t>
            </m:r>
          </m:e>
        </m:d>
      </m:oMath>
      <w:r>
        <w:rPr>
          <w:i/>
        </w:rPr>
        <w:tab/>
        <w:t xml:space="preserve">        </w:t>
      </w:r>
      <w:r w:rsidRPr="00E660A7">
        <w:t>(</w:t>
      </w:r>
      <w:r w:rsidR="00181157">
        <w:t>5</w:t>
      </w:r>
      <w:r w:rsidRPr="00E660A7">
        <w:t>)</w:t>
      </w:r>
    </w:p>
    <w:p w14:paraId="30D9EE51" w14:textId="4DF6D31D" w:rsidR="00A62459" w:rsidRPr="00E660A7" w:rsidRDefault="00A62459" w:rsidP="00A62459">
      <w:pPr>
        <w:pStyle w:val="BodyText"/>
        <w:spacing w:before="240" w:after="240" w:line="216" w:lineRule="auto"/>
        <w:jc w:val="center"/>
      </w:pPr>
      <w:r w:rsidRPr="00E660A7">
        <w:t xml:space="preserve">            </w:t>
      </w:r>
      <m:oMath>
        <m:r>
          <w:rPr>
            <w:rFonts w:ascii="Cambria Math" w:hAnsi="Cambria Math"/>
            <w:szCs w:val="24"/>
          </w:rPr>
          <m:t>P</m:t>
        </m:r>
        <m:d>
          <m:dPr>
            <m:ctrlPr>
              <w:rPr>
                <w:rFonts w:ascii="Cambria Math" w:hAnsi="Cambria Math"/>
                <w:szCs w:val="24"/>
              </w:rPr>
            </m:ctrlPr>
          </m:dPr>
          <m:e>
            <m:r>
              <w:rPr>
                <w:rFonts w:ascii="Cambria Math" w:hAnsi="Cambria Math"/>
                <w:szCs w:val="24"/>
              </w:rPr>
              <m:t>n+1</m:t>
            </m:r>
          </m:e>
          <m:e>
            <m:r>
              <w:rPr>
                <w:rFonts w:ascii="Cambria Math" w:hAnsi="Cambria Math"/>
                <w:szCs w:val="24"/>
              </w:rPr>
              <m:t>n</m:t>
            </m:r>
          </m:e>
        </m:d>
        <m:r>
          <w:rPr>
            <w:rFonts w:ascii="Cambria Math" w:hAnsi="Cambria Math"/>
            <w:szCs w:val="24"/>
          </w:rPr>
          <m:t>=AP</m:t>
        </m:r>
        <m:d>
          <m:dPr>
            <m:ctrlPr>
              <w:rPr>
                <w:rFonts w:ascii="Cambria Math" w:hAnsi="Cambria Math"/>
                <w:szCs w:val="24"/>
              </w:rPr>
            </m:ctrlPr>
          </m:dPr>
          <m:e>
            <m:r>
              <w:rPr>
                <w:rFonts w:ascii="Cambria Math" w:hAnsi="Cambria Math"/>
                <w:szCs w:val="24"/>
              </w:rPr>
              <m:t>n</m:t>
            </m:r>
          </m:e>
          <m:e>
            <m:r>
              <w:rPr>
                <w:rFonts w:ascii="Cambria Math" w:hAnsi="Cambria Math"/>
                <w:szCs w:val="24"/>
              </w:rPr>
              <m:t>n</m:t>
            </m:r>
          </m:e>
        </m:d>
        <m:r>
          <w:rPr>
            <w:rFonts w:ascii="Cambria Math" w:hAnsi="Cambria Math"/>
            <w:szCs w:val="24"/>
          </w:rPr>
          <m:t>A</m:t>
        </m:r>
        <m:r>
          <w:rPr>
            <w:rFonts w:ascii="Cambria Math" w:hAnsi="Cambria Math" w:hint="eastAsia"/>
            <w:szCs w:val="24"/>
          </w:rPr>
          <m:t>'</m:t>
        </m:r>
        <m:r>
          <w:rPr>
            <w:rFonts w:ascii="Cambria Math" w:hAnsi="Cambria Math"/>
            <w:szCs w:val="24"/>
          </w:rPr>
          <m:t>+Q</m:t>
        </m:r>
      </m:oMath>
      <w:r w:rsidRPr="00E660A7">
        <w:t xml:space="preserve">                         (</w:t>
      </w:r>
      <w:r w:rsidR="00181157">
        <w:t>6</w:t>
      </w:r>
      <w:r w:rsidRPr="00E660A7">
        <w:t>)</w:t>
      </w:r>
    </w:p>
    <w:p w14:paraId="339868B3" w14:textId="77777777" w:rsidR="00A62459" w:rsidRDefault="00A62459" w:rsidP="00A62459">
      <w:pPr>
        <w:pStyle w:val="BodyText"/>
      </w:pPr>
      <w:r w:rsidRPr="00E660A7">
        <w:t>Equation (</w:t>
      </w:r>
      <w:r>
        <w:t>4</w:t>
      </w:r>
      <w:r w:rsidRPr="00E660A7">
        <w:t>) represents the predicted state, (</w:t>
      </w:r>
      <w:r>
        <w:t>5</w:t>
      </w:r>
      <w:r w:rsidRPr="00E660A7">
        <w:t>) represents the error covariance ahead. And the second part can be seen as “Measurement Update (Correct)</w:t>
      </w:r>
    </w:p>
    <w:p w14:paraId="78F57B9B" w14:textId="110DDD46" w:rsidR="00A62459" w:rsidRPr="00E660A7" w:rsidRDefault="00A62459" w:rsidP="00A62459">
      <w:pPr>
        <w:pStyle w:val="BodyText"/>
        <w:ind w:firstLine="0"/>
        <w:jc w:val="left"/>
      </w:pPr>
      <m:oMath>
        <m:r>
          <w:rPr>
            <w:rFonts w:ascii="Cambria Math" w:hAnsi="Cambria Math"/>
          </w:rPr>
          <m:t>K</m:t>
        </m:r>
        <m:d>
          <m:dPr>
            <m:ctrlPr>
              <w:rPr>
                <w:rFonts w:ascii="Cambria Math" w:hAnsi="Cambria Math"/>
                <w:i/>
              </w:rPr>
            </m:ctrlPr>
          </m:dPr>
          <m:e>
            <m:r>
              <w:rPr>
                <w:rFonts w:ascii="Cambria Math" w:hAnsi="Cambria Math"/>
              </w:rPr>
              <m:t>n+1</m:t>
            </m:r>
          </m:e>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e>
            <m:r>
              <w:rPr>
                <w:rFonts w:ascii="Cambria Math" w:hAnsi="Cambria Math"/>
              </w:rPr>
              <m:t>n</m:t>
            </m:r>
          </m:e>
        </m:d>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n+1</m:t>
            </m:r>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n+1</m:t>
                    </m:r>
                  </m:e>
                </m:d>
                <m:r>
                  <w:rPr>
                    <w:rFonts w:ascii="Cambria Math" w:hAnsi="Cambria Math"/>
                  </w:rPr>
                  <m:t>+H(n+1)P(n+1|n)H'(n+1)</m:t>
                </m:r>
              </m:e>
            </m:d>
          </m:e>
          <m:sup>
            <m:r>
              <w:rPr>
                <w:rFonts w:ascii="Cambria Math" w:hAnsi="Cambria Math"/>
              </w:rPr>
              <m:t>'</m:t>
            </m:r>
          </m:sup>
        </m:sSup>
      </m:oMath>
      <w:r>
        <w:t xml:space="preserve"> </w:t>
      </w:r>
      <w:r>
        <w:tab/>
      </w:r>
      <w:r>
        <w:tab/>
      </w:r>
      <w:r>
        <w:tab/>
      </w:r>
      <w:r>
        <w:tab/>
        <w:t xml:space="preserve">         </w:t>
      </w:r>
      <w:r w:rsidRPr="00E660A7">
        <w:t>(</w:t>
      </w:r>
      <w:r w:rsidR="00181157">
        <w:t>7</w:t>
      </w:r>
      <w:r w:rsidRPr="00E660A7">
        <w:t>)</w:t>
      </w:r>
    </w:p>
    <w:p w14:paraId="7C93EEAD" w14:textId="5BEE82D2" w:rsidR="00A62459" w:rsidRDefault="00A62459" w:rsidP="00A62459">
      <w:pPr>
        <w:pStyle w:val="BodyText"/>
        <w:spacing w:before="240" w:after="240" w:line="216" w:lineRule="auto"/>
        <w:ind w:firstLine="0"/>
      </w:pPr>
      <m:oMath>
        <m:r>
          <w:rPr>
            <w:rFonts w:ascii="Cambria Math" w:hAnsi="Cambria Math"/>
          </w:rPr>
          <m:t>X</m:t>
        </m:r>
        <m:d>
          <m:dPr>
            <m:ctrlPr>
              <w:rPr>
                <w:rFonts w:ascii="Cambria Math" w:hAnsi="Cambria Math"/>
                <w:i/>
              </w:rPr>
            </m:ctrlPr>
          </m:dPr>
          <m:e>
            <m:r>
              <w:rPr>
                <w:rFonts w:ascii="Cambria Math" w:hAnsi="Cambria Math"/>
              </w:rPr>
              <m:t>n+1</m:t>
            </m:r>
          </m:e>
          <m:e>
            <m:r>
              <w:rPr>
                <w:rFonts w:ascii="Cambria Math" w:hAnsi="Cambria Math"/>
              </w:rPr>
              <m:t>n+1</m:t>
            </m:r>
          </m:e>
        </m:d>
        <m:r>
          <w:rPr>
            <w:rFonts w:ascii="Cambria Math" w:hAnsi="Cambria Math"/>
          </w:rPr>
          <m:t>=AX</m:t>
        </m:r>
        <m:d>
          <m:dPr>
            <m:ctrlPr>
              <w:rPr>
                <w:rFonts w:ascii="Cambria Math" w:hAnsi="Cambria Math"/>
                <w:i/>
              </w:rPr>
            </m:ctrlPr>
          </m:dPr>
          <m:e>
            <m:r>
              <w:rPr>
                <w:rFonts w:ascii="Cambria Math" w:hAnsi="Cambria Math"/>
              </w:rPr>
              <m:t>n+1</m:t>
            </m:r>
          </m:e>
          <m:e>
            <m:r>
              <w:rPr>
                <w:rFonts w:ascii="Cambria Math" w:hAnsi="Cambria Math"/>
              </w:rPr>
              <m:t>n</m:t>
            </m:r>
          </m:e>
        </m:d>
        <m:r>
          <w:rPr>
            <w:rFonts w:ascii="Cambria Math" w:hAnsi="Cambria Math"/>
          </w:rPr>
          <m:t>+K</m:t>
        </m:r>
        <m:d>
          <m:dPr>
            <m:ctrlPr>
              <w:rPr>
                <w:rFonts w:ascii="Cambria Math" w:hAnsi="Cambria Math"/>
                <w:i/>
              </w:rPr>
            </m:ctrlPr>
          </m:dPr>
          <m:e>
            <m:r>
              <w:rPr>
                <w:rFonts w:ascii="Cambria Math" w:hAnsi="Cambria Math"/>
              </w:rPr>
              <m:t>n+1</m:t>
            </m:r>
            <m:d>
              <m:dPr>
                <m:begChr m:val="["/>
                <m:endChr m:val="]"/>
                <m:ctrlPr>
                  <w:rPr>
                    <w:rFonts w:ascii="Cambria Math" w:hAnsi="Cambria Math"/>
                    <w:i/>
                  </w:rPr>
                </m:ctrlPr>
              </m:dPr>
              <m:e>
                <m:r>
                  <w:rPr>
                    <w:rFonts w:ascii="Cambria Math" w:hAnsi="Cambria Math"/>
                  </w:rPr>
                  <m:t>Z</m:t>
                </m:r>
                <m:d>
                  <m:dPr>
                    <m:ctrlPr>
                      <w:rPr>
                        <w:rFonts w:ascii="Cambria Math" w:hAnsi="Cambria Math"/>
                        <w:i/>
                      </w:rPr>
                    </m:ctrlPr>
                  </m:dPr>
                  <m:e>
                    <m:r>
                      <w:rPr>
                        <w:rFonts w:ascii="Cambria Math" w:hAnsi="Cambria Math"/>
                      </w:rPr>
                      <m:t>n+1</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n+1</m:t>
                    </m:r>
                  </m:e>
                  <m:e>
                    <m:r>
                      <w:rPr>
                        <w:rFonts w:ascii="Cambria Math" w:hAnsi="Cambria Math"/>
                      </w:rPr>
                      <m:t>n</m:t>
                    </m:r>
                  </m:e>
                </m:d>
              </m:e>
            </m:d>
          </m:e>
        </m:d>
      </m:oMath>
      <w:r>
        <w:rPr>
          <w:i/>
        </w:rPr>
        <w:t xml:space="preserve"> </w:t>
      </w:r>
      <w:r>
        <w:rPr>
          <w:i/>
        </w:rPr>
        <w:tab/>
      </w:r>
      <w:r>
        <w:rPr>
          <w:i/>
        </w:rPr>
        <w:tab/>
      </w:r>
      <w:r w:rsidRPr="00E660A7">
        <w:tab/>
      </w:r>
      <w:r w:rsidRPr="00E660A7">
        <w:tab/>
        <w:t xml:space="preserve">         (</w:t>
      </w:r>
      <w:r w:rsidR="00181157">
        <w:t>8</w:t>
      </w:r>
      <w:r w:rsidRPr="00E660A7">
        <w:t>)</w:t>
      </w:r>
    </w:p>
    <w:p w14:paraId="52386F56" w14:textId="681D9B90" w:rsidR="00A62459" w:rsidRPr="00FC3721" w:rsidRDefault="00A62459" w:rsidP="00A62459">
      <w:pPr>
        <w:pStyle w:val="BodyText"/>
        <w:spacing w:before="240" w:after="240" w:line="216" w:lineRule="auto"/>
        <w:ind w:firstLine="0"/>
        <w:rPr>
          <w:i/>
        </w:rPr>
      </w:pPr>
      <w:r w:rsidRPr="00E660A7">
        <w:t xml:space="preserve">          </w:t>
      </w:r>
      <m:oMath>
        <m:r>
          <m:rPr>
            <m:sty m:val="p"/>
          </m:rPr>
          <w:rPr>
            <w:rFonts w:ascii="Cambria Math" w:hAnsi="Cambria Math"/>
          </w:rPr>
          <w:br/>
        </m:r>
        <m:r>
          <w:rPr>
            <w:rFonts w:ascii="Cambria Math" w:hAnsi="Cambria Math"/>
          </w:rPr>
          <m:t>P</m:t>
        </m:r>
        <m:d>
          <m:dPr>
            <m:ctrlPr>
              <w:rPr>
                <w:rFonts w:ascii="Cambria Math" w:hAnsi="Cambria Math"/>
                <w:i/>
              </w:rPr>
            </m:ctrlPr>
          </m:dPr>
          <m:e>
            <m:r>
              <w:rPr>
                <w:rFonts w:ascii="Cambria Math" w:hAnsi="Cambria Math"/>
              </w:rPr>
              <m:t>n+1</m:t>
            </m:r>
          </m:e>
          <m:e>
            <m:r>
              <w:rPr>
                <w:rFonts w:ascii="Cambria Math" w:hAnsi="Cambria Math"/>
              </w:rPr>
              <m:t>n+1</m:t>
            </m:r>
          </m:e>
        </m:d>
        <m:r>
          <w:rPr>
            <w:rFonts w:ascii="Cambria Math" w:hAnsi="Cambria Math"/>
          </w:rPr>
          <m:t>=[I-K(n+1)H(n+1)]P(n+1|n)</m:t>
        </m:r>
      </m:oMath>
      <w:r>
        <w:rPr>
          <w:i/>
        </w:rPr>
        <w:t xml:space="preserve">     </w:t>
      </w:r>
      <w:r w:rsidRPr="00E660A7">
        <w:t>(</w:t>
      </w:r>
      <w:r w:rsidR="00181157">
        <w:t>9</w:t>
      </w:r>
      <w:r w:rsidRPr="00E660A7">
        <w:t>)</w:t>
      </w:r>
    </w:p>
    <w:p w14:paraId="5A142642" w14:textId="53C42542" w:rsidR="00A62459" w:rsidRPr="00E660A7" w:rsidRDefault="00A62459" w:rsidP="00A62459">
      <w:pPr>
        <w:pStyle w:val="BodyText"/>
      </w:pPr>
      <w:r w:rsidRPr="00E660A7">
        <w:t>Equation (</w:t>
      </w:r>
      <w:r>
        <w:t>6</w:t>
      </w:r>
      <w:r w:rsidRPr="00E660A7">
        <w:t xml:space="preserve">) represents the </w:t>
      </w:r>
      <w:proofErr w:type="spellStart"/>
      <w:r w:rsidRPr="00E660A7">
        <w:t>Kalman</w:t>
      </w:r>
      <w:proofErr w:type="spellEnd"/>
      <w:r w:rsidRPr="00E660A7">
        <w:t xml:space="preserve"> Gain computed, (</w:t>
      </w:r>
      <w:r w:rsidR="00181157">
        <w:t>8</w:t>
      </w:r>
      <w:r w:rsidRPr="00E660A7">
        <w:t xml:space="preserve">) means update the estimate with </w:t>
      </w:r>
      <w:r w:rsidR="008A5D2C" w:rsidRPr="00E660A7">
        <w:t>measurement</w:t>
      </w:r>
      <m:oMath>
        <m:r>
          <w:rPr>
            <w:rFonts w:ascii="Cambria Math" w:hAnsi="Cambria Math"/>
          </w:rPr>
          <m:t>Z(n+1)</m:t>
        </m:r>
      </m:oMath>
      <w:r w:rsidRPr="00E660A7">
        <w:t>, (</w:t>
      </w:r>
      <w:r w:rsidR="00181157">
        <w:t>9</w:t>
      </w:r>
      <w:r w:rsidRPr="00E660A7">
        <w:t>) represents the update of error covariance.</w:t>
      </w:r>
    </w:p>
    <w:p w14:paraId="520CA105" w14:textId="77777777" w:rsidR="00A62459" w:rsidRPr="00E660A7" w:rsidRDefault="00A62459" w:rsidP="00A62459">
      <w:pPr>
        <w:pStyle w:val="BodyText"/>
      </w:pPr>
      <w:r w:rsidRPr="00E660A7">
        <w:t xml:space="preserve">When apply the </w:t>
      </w:r>
      <w:proofErr w:type="spellStart"/>
      <w:r w:rsidRPr="00E660A7">
        <w:t>Kalman</w:t>
      </w:r>
      <w:proofErr w:type="spellEnd"/>
      <w:r w:rsidRPr="00E660A7">
        <w:t xml:space="preserve"> Filter in this project trying to track the umbrellas’ motion path, </w:t>
      </w:r>
      <w:r>
        <w:t>we</w:t>
      </w:r>
      <w:r w:rsidRPr="00E660A7">
        <w:t xml:space="preserve"> need to do is initialize the algorithm at first, and also need to define the main variables that will be used in the equation. According to the practical situation, umbrellas are moving in the whole video with an un-constant velocity, the noise should be considered. Here I define </w:t>
      </w:r>
      <w:r w:rsidRPr="00E660A7">
        <w:lastRenderedPageBreak/>
        <w:t xml:space="preserve">the measurement noise </w:t>
      </w:r>
      <w:r w:rsidRPr="00412BEA">
        <w:rPr>
          <w:i/>
        </w:rPr>
        <w:t>R</w:t>
      </w:r>
      <w:r w:rsidRPr="00E660A7">
        <w:t xml:space="preserve"> in the horizontal direction both </w:t>
      </w:r>
      <w:r w:rsidRPr="00FC3721">
        <w:rPr>
          <w:i/>
        </w:rPr>
        <w:t>x</w:t>
      </w:r>
      <w:r w:rsidRPr="00E660A7">
        <w:t xml:space="preserve"> axis and </w:t>
      </w:r>
      <w:r w:rsidRPr="00FC3721">
        <w:rPr>
          <w:i/>
        </w:rPr>
        <w:t>y</w:t>
      </w:r>
      <w:r w:rsidRPr="00E660A7">
        <w:t xml:space="preserve"> axis, and the process noise covariance </w:t>
      </w:r>
      <w:r w:rsidRPr="00412BEA">
        <w:rPr>
          <w:i/>
        </w:rPr>
        <w:t>Q</w:t>
      </w:r>
      <w:r w:rsidRPr="00E660A7">
        <w:t xml:space="preserve">, the estimate of initial umbrella position variance. Then </w:t>
      </w:r>
      <w:r>
        <w:t>we</w:t>
      </w:r>
      <w:r w:rsidRPr="00E660A7">
        <w:t xml:space="preserve"> defined the update equations which also is the coefficient matrices, can be seen as a physics based model, so that </w:t>
      </w:r>
      <w:r>
        <w:t>we</w:t>
      </w:r>
      <w:r w:rsidRPr="00E660A7">
        <w:t xml:space="preserve"> can make an estimation where the umbrella will be for the next moment.</w:t>
      </w:r>
    </w:p>
    <w:p w14:paraId="498A1E00" w14:textId="77777777" w:rsidR="00A62459" w:rsidRPr="00E660A7" w:rsidRDefault="00A62459" w:rsidP="00A62459">
      <w:pPr>
        <w:pStyle w:val="BodyText"/>
      </w:pPr>
      <w:r w:rsidRPr="00E660A7">
        <w:t>In the update equations, all matrix variables need to be defined:</w:t>
      </w:r>
    </w:p>
    <w:p w14:paraId="68E9D0D8" w14:textId="48364CFE" w:rsidR="004D3CBA" w:rsidRPr="00E660A7" w:rsidRDefault="00A62459" w:rsidP="00115D47">
      <w:pPr>
        <w:pStyle w:val="Style1body"/>
        <w:ind w:firstLine="0"/>
      </w:pPr>
      <w:r w:rsidRPr="00E660A7">
        <w:t xml:space="preserve">Initialize </w:t>
      </w:r>
      <w:r w:rsidRPr="00412BEA">
        <w:rPr>
          <w:i/>
        </w:rPr>
        <w:t>A</w:t>
      </w:r>
      <w:r w:rsidRPr="00E660A7">
        <w:t xml:space="preserve"> represents the state transition matrix; </w:t>
      </w:r>
      <w:r w:rsidRPr="00412BEA">
        <w:rPr>
          <w:i/>
        </w:rPr>
        <w:t>B</w:t>
      </w:r>
      <w:r w:rsidRPr="00E660A7">
        <w:t xml:space="preserve"> represents the input matrix, which is optional; H represents the observation matrix, </w:t>
      </w:r>
      <w:r w:rsidRPr="00412BEA">
        <w:rPr>
          <w:i/>
        </w:rPr>
        <w:t>K</w:t>
      </w:r>
      <w:r w:rsidRPr="00E660A7">
        <w:t xml:space="preserve"> represents the </w:t>
      </w:r>
      <w:proofErr w:type="spellStart"/>
      <w:r w:rsidRPr="00E660A7">
        <w:t>Kalman</w:t>
      </w:r>
      <w:proofErr w:type="spellEnd"/>
      <w:r w:rsidRPr="00E660A7">
        <w:t xml:space="preserve"> Gain. After that, </w:t>
      </w:r>
      <w:r>
        <w:t>we</w:t>
      </w:r>
      <w:r w:rsidRPr="00E660A7">
        <w:t xml:space="preserve"> can call the </w:t>
      </w:r>
      <w:proofErr w:type="spellStart"/>
      <w:r w:rsidRPr="00E660A7">
        <w:t>Kalman</w:t>
      </w:r>
      <w:proofErr w:type="spellEnd"/>
      <w:r w:rsidRPr="00E660A7">
        <w:t xml:space="preserve"> Filter. As mentioned before, each iteration of </w:t>
      </w:r>
      <w:proofErr w:type="spellStart"/>
      <w:r w:rsidRPr="00E660A7">
        <w:t>Kalman</w:t>
      </w:r>
      <w:proofErr w:type="spellEnd"/>
      <w:r w:rsidRPr="00E660A7">
        <w:t xml:space="preserve"> Filter will update the estimate of state vector of a system based upon the information in a new observation. In this project, the data which had already been collected is the </w:t>
      </w:r>
      <w:r w:rsidRPr="00FC3721">
        <w:rPr>
          <w:i/>
        </w:rPr>
        <w:t>x</w:t>
      </w:r>
      <w:r w:rsidRPr="00E660A7">
        <w:t xml:space="preserve">, </w:t>
      </w:r>
      <w:r w:rsidRPr="00FC3721">
        <w:rPr>
          <w:i/>
        </w:rPr>
        <w:t>y</w:t>
      </w:r>
      <w:r w:rsidRPr="00E660A7">
        <w:t xml:space="preserve"> location of each umbrella at each frame. Although these location data have some error but they are reliable enough and they are used as measurement data. To track the motion path of the umbrella, </w:t>
      </w:r>
      <w:r>
        <w:t>we</w:t>
      </w:r>
      <w:r w:rsidRPr="00E660A7">
        <w:t xml:space="preserve"> set an empty matrix “centroids” to store the </w:t>
      </w:r>
      <w:r w:rsidRPr="00FC3721">
        <w:rPr>
          <w:i/>
        </w:rPr>
        <w:t>x</w:t>
      </w:r>
      <w:r w:rsidRPr="00FC3721">
        <w:t>,</w:t>
      </w:r>
      <w:r w:rsidRPr="00E660A7">
        <w:t xml:space="preserve"> </w:t>
      </w:r>
      <w:r w:rsidRPr="00FC3721">
        <w:rPr>
          <w:i/>
        </w:rPr>
        <w:t>y</w:t>
      </w:r>
      <w:r w:rsidRPr="00E660A7">
        <w:t xml:space="preserve"> locations of each umbrella, so this matrix can represents </w:t>
      </w:r>
      <w:r>
        <w:t>the real locations of umbrella.</w:t>
      </w:r>
    </w:p>
    <w:p w14:paraId="6CFDCE3A" w14:textId="22A5EA7C" w:rsidR="004D3CBA" w:rsidRPr="006E3565" w:rsidRDefault="004D3CBA" w:rsidP="004D3CBA">
      <w:pPr>
        <w:pStyle w:val="Heading1"/>
        <w:numPr>
          <w:ilvl w:val="0"/>
          <w:numId w:val="0"/>
        </w:numPr>
      </w:pPr>
      <w:r w:rsidRPr="006E3565">
        <w:t>Reference</w:t>
      </w:r>
    </w:p>
    <w:p w14:paraId="118065EF" w14:textId="05D34F74" w:rsidR="00E40404" w:rsidRPr="006E3565" w:rsidRDefault="00FA6D67" w:rsidP="00DD50E2">
      <w:pPr>
        <w:pStyle w:val="reference"/>
      </w:pPr>
      <w:hyperlink r:id="rId34" w:history="1">
        <w:r w:rsidR="00E40404" w:rsidRPr="006E3565">
          <w:rPr>
            <w:rStyle w:val="Hyperlink"/>
            <w:i/>
            <w:color w:val="auto"/>
            <w:u w:val="none"/>
          </w:rPr>
          <w:t>https://www.dropbox.com/s/0zvompid7dnzbxf/detectupdate1121_3.m?dl=0</w:t>
        </w:r>
      </w:hyperlink>
      <w:r w:rsidR="00E40404" w:rsidRPr="006E3565">
        <w:t>.</w:t>
      </w:r>
    </w:p>
    <w:p w14:paraId="0BED3FAC" w14:textId="27B06FFE" w:rsidR="00E40404" w:rsidRPr="006E3565" w:rsidRDefault="00E40404" w:rsidP="00DD50E2">
      <w:pPr>
        <w:pStyle w:val="reference"/>
        <w:rPr>
          <w:rStyle w:val="referenceChar"/>
        </w:rPr>
      </w:pPr>
      <w:r w:rsidRPr="006E3565">
        <w:t>https://vimeo.com/56647019</w:t>
      </w:r>
    </w:p>
    <w:p w14:paraId="26BAFC84" w14:textId="2F6EAB90" w:rsidR="00DD50E2" w:rsidRPr="00DD50E2" w:rsidRDefault="00DD50E2" w:rsidP="00DD50E2">
      <w:pPr>
        <w:pStyle w:val="reference"/>
      </w:pPr>
      <w:r w:rsidRPr="00E660A7">
        <w:rPr>
          <w:rStyle w:val="referenceChar"/>
        </w:rPr>
        <w:t>M. Betke et al., Tracking Large Variable Numbers of Objects in Clutter, IEEE CVPR, 2007.</w:t>
      </w:r>
    </w:p>
    <w:p w14:paraId="1678CE7D" w14:textId="72042BAD" w:rsidR="00AC7C82" w:rsidRPr="00623128" w:rsidRDefault="00AC7C82" w:rsidP="004D3CBA">
      <w:pPr>
        <w:pStyle w:val="reference"/>
      </w:pPr>
      <w:r w:rsidRPr="00AC7C82">
        <w:rPr>
          <w:color w:val="222222"/>
          <w:shd w:val="clear" w:color="auto" w:fill="FFFFFF"/>
        </w:rPr>
        <w:t>Yang, Hanxuan, et al. "Recent advances and trends in visual tracking: A review."</w:t>
      </w:r>
      <w:r w:rsidRPr="00AC7C82">
        <w:rPr>
          <w:rStyle w:val="apple-converted-space"/>
          <w:rFonts w:eastAsia="MS Mincho"/>
          <w:color w:val="222222"/>
          <w:shd w:val="clear" w:color="auto" w:fill="FFFFFF"/>
        </w:rPr>
        <w:t> </w:t>
      </w:r>
      <w:r w:rsidRPr="00AC7C82">
        <w:rPr>
          <w:i/>
          <w:iCs/>
          <w:color w:val="222222"/>
          <w:shd w:val="clear" w:color="auto" w:fill="FFFFFF"/>
        </w:rPr>
        <w:t>Neurocomputing</w:t>
      </w:r>
      <w:r w:rsidRPr="00AC7C82">
        <w:rPr>
          <w:rStyle w:val="apple-converted-space"/>
          <w:rFonts w:eastAsia="MS Mincho"/>
          <w:color w:val="222222"/>
          <w:shd w:val="clear" w:color="auto" w:fill="FFFFFF"/>
        </w:rPr>
        <w:t> </w:t>
      </w:r>
      <w:r w:rsidRPr="00AC7C82">
        <w:rPr>
          <w:color w:val="222222"/>
          <w:shd w:val="clear" w:color="auto" w:fill="FFFFFF"/>
        </w:rPr>
        <w:t>74.18 (2011): 3823-3831.</w:t>
      </w:r>
    </w:p>
    <w:p w14:paraId="4BFA6E65" w14:textId="6169FD05" w:rsidR="00E40404" w:rsidRPr="006E3565" w:rsidRDefault="00FA6D67" w:rsidP="004D3CBA">
      <w:pPr>
        <w:pStyle w:val="reference"/>
      </w:pPr>
      <w:hyperlink r:id="rId35" w:history="1">
        <w:r w:rsidR="00E40404" w:rsidRPr="006E3565">
          <w:rPr>
            <w:rStyle w:val="Hyperlink"/>
            <w:i/>
            <w:color w:val="auto"/>
            <w:u w:val="none"/>
          </w:rPr>
          <w:t>https://www.dropbox.com/s/97h3jp4ist5tlvv/First10Min.mp4?dl=0</w:t>
        </w:r>
      </w:hyperlink>
    </w:p>
    <w:p w14:paraId="11577A46" w14:textId="11B9B720" w:rsidR="00613BE4" w:rsidRPr="00EA5B0D" w:rsidRDefault="00613BE4" w:rsidP="004D3CBA">
      <w:pPr>
        <w:pStyle w:val="reference"/>
      </w:pPr>
      <w:r w:rsidRPr="00613BE4">
        <w:rPr>
          <w:color w:val="222222"/>
          <w:shd w:val="clear" w:color="auto" w:fill="FFFFFF"/>
        </w:rPr>
        <w:t>Jeong, Jong-Min, Tae-Sung Yoon, and Jin-Bae Park. "Kalman filter based multiple objects detection-tracking algorithm robust to occlusion."</w:t>
      </w:r>
      <w:r w:rsidRPr="00613BE4">
        <w:rPr>
          <w:rStyle w:val="apple-converted-space"/>
          <w:rFonts w:eastAsia="MS Mincho"/>
          <w:color w:val="222222"/>
          <w:shd w:val="clear" w:color="auto" w:fill="FFFFFF"/>
        </w:rPr>
        <w:t> </w:t>
      </w:r>
      <w:r w:rsidRPr="00613BE4">
        <w:rPr>
          <w:i/>
          <w:iCs/>
          <w:color w:val="222222"/>
          <w:shd w:val="clear" w:color="auto" w:fill="FFFFFF"/>
        </w:rPr>
        <w:t>SICE Annual Conference (SICE), 2014 Proceedings of the</w:t>
      </w:r>
      <w:r w:rsidRPr="00613BE4">
        <w:rPr>
          <w:color w:val="222222"/>
          <w:shd w:val="clear" w:color="auto" w:fill="FFFFFF"/>
        </w:rPr>
        <w:t>. IEEE, 2014.</w:t>
      </w:r>
    </w:p>
    <w:p w14:paraId="633F4835" w14:textId="6974CC1B" w:rsidR="00EA5B0D" w:rsidRPr="0072243B" w:rsidRDefault="00EA5B0D" w:rsidP="004D3CBA">
      <w:pPr>
        <w:pStyle w:val="reference"/>
      </w:pPr>
      <w:r w:rsidRPr="00EA5B0D">
        <w:rPr>
          <w:color w:val="222222"/>
          <w:shd w:val="clear" w:color="auto" w:fill="FFFFFF"/>
        </w:rPr>
        <w:t>Cuevas, Erik V., Daniel Zaldivar, and Raul Rojas. "Kalman filter for vision tracking." (2005).</w:t>
      </w:r>
    </w:p>
    <w:p w14:paraId="47925B87" w14:textId="282EC4D2" w:rsidR="0072243B" w:rsidRPr="0012744A" w:rsidRDefault="0072243B" w:rsidP="004D3CBA">
      <w:pPr>
        <w:pStyle w:val="reference"/>
      </w:pPr>
      <w:r w:rsidRPr="0072243B">
        <w:rPr>
          <w:color w:val="222222"/>
          <w:shd w:val="clear" w:color="auto" w:fill="FFFFFF"/>
        </w:rPr>
        <w:t>Jain, Anil K., M. Narasimha Murty, and Patrick J. Flynn. "Data clustering: a review."</w:t>
      </w:r>
      <w:r w:rsidRPr="0072243B">
        <w:rPr>
          <w:rStyle w:val="apple-converted-space"/>
          <w:rFonts w:eastAsia="MS Mincho"/>
          <w:color w:val="222222"/>
          <w:shd w:val="clear" w:color="auto" w:fill="FFFFFF"/>
        </w:rPr>
        <w:t> </w:t>
      </w:r>
      <w:r w:rsidRPr="0072243B">
        <w:rPr>
          <w:i/>
          <w:iCs/>
          <w:color w:val="222222"/>
          <w:shd w:val="clear" w:color="auto" w:fill="FFFFFF"/>
        </w:rPr>
        <w:t>ACM computing surveys (CSUR)</w:t>
      </w:r>
      <w:r w:rsidRPr="0072243B">
        <w:rPr>
          <w:rStyle w:val="apple-converted-space"/>
          <w:rFonts w:eastAsia="MS Mincho"/>
          <w:color w:val="222222"/>
          <w:shd w:val="clear" w:color="auto" w:fill="FFFFFF"/>
        </w:rPr>
        <w:t> </w:t>
      </w:r>
      <w:r w:rsidRPr="0072243B">
        <w:rPr>
          <w:color w:val="222222"/>
          <w:shd w:val="clear" w:color="auto" w:fill="FFFFFF"/>
        </w:rPr>
        <w:t>31.3 (1999): 264-323.</w:t>
      </w:r>
    </w:p>
    <w:p w14:paraId="1A96D479" w14:textId="49264456" w:rsidR="0012744A" w:rsidRPr="00073759" w:rsidRDefault="0012744A" w:rsidP="004D3CBA">
      <w:pPr>
        <w:pStyle w:val="reference"/>
      </w:pPr>
      <w:r w:rsidRPr="0012744A">
        <w:rPr>
          <w:color w:val="222222"/>
          <w:shd w:val="clear" w:color="auto" w:fill="FFFFFF"/>
        </w:rPr>
        <w:t>Kanungo, Tapas, et al. "An efficient k-means clustering algorithm: Analysis and implementation."</w:t>
      </w:r>
      <w:r w:rsidRPr="0012744A">
        <w:rPr>
          <w:rStyle w:val="apple-converted-space"/>
          <w:rFonts w:eastAsia="MS Mincho"/>
          <w:color w:val="222222"/>
          <w:shd w:val="clear" w:color="auto" w:fill="FFFFFF"/>
        </w:rPr>
        <w:t> </w:t>
      </w:r>
      <w:r w:rsidRPr="0012744A">
        <w:rPr>
          <w:i/>
          <w:iCs/>
          <w:color w:val="222222"/>
          <w:shd w:val="clear" w:color="auto" w:fill="FFFFFF"/>
        </w:rPr>
        <w:t>Pattern Analysis and Machine Intelligence, IEEE Transactions on</w:t>
      </w:r>
      <w:r w:rsidRPr="0012744A">
        <w:rPr>
          <w:rStyle w:val="apple-converted-space"/>
          <w:rFonts w:eastAsia="MS Mincho"/>
          <w:color w:val="222222"/>
          <w:shd w:val="clear" w:color="auto" w:fill="FFFFFF"/>
        </w:rPr>
        <w:t> </w:t>
      </w:r>
      <w:r w:rsidRPr="0012744A">
        <w:rPr>
          <w:color w:val="222222"/>
          <w:shd w:val="clear" w:color="auto" w:fill="FFFFFF"/>
        </w:rPr>
        <w:t>24.7 (2002): 881-892.</w:t>
      </w:r>
    </w:p>
    <w:p w14:paraId="75295E6B" w14:textId="778F5031" w:rsidR="00073759" w:rsidRDefault="00073759" w:rsidP="00073759">
      <w:pPr>
        <w:pStyle w:val="reference"/>
        <w:rPr>
          <w:rStyle w:val="referenceChar"/>
        </w:rPr>
      </w:pPr>
      <w:r w:rsidRPr="00E660A7">
        <w:rPr>
          <w:rStyle w:val="referenceChar"/>
        </w:rPr>
        <w:t>Hargrave, P.J, “A tutorial introduction to Kalman filtering”, Kalman Filters: Introduction, Applications and Future Developments, I</w:t>
      </w:r>
      <w:r>
        <w:rPr>
          <w:rStyle w:val="referenceChar"/>
        </w:rPr>
        <w:t>EE Colloquium on, 1989, pp. 1-6</w:t>
      </w:r>
    </w:p>
    <w:p w14:paraId="490CFEE1" w14:textId="1AF118D0" w:rsidR="00E40404" w:rsidRPr="006E3565" w:rsidRDefault="00FA6D67" w:rsidP="00E40404">
      <w:pPr>
        <w:pStyle w:val="references"/>
        <w:rPr>
          <w:rStyle w:val="Hyperlink"/>
          <w:i/>
          <w:color w:val="auto"/>
          <w:u w:val="none"/>
        </w:rPr>
      </w:pPr>
      <w:hyperlink r:id="rId36" w:history="1">
        <w:r w:rsidR="00E40404" w:rsidRPr="006E3565">
          <w:rPr>
            <w:rStyle w:val="Hyperlink"/>
            <w:i/>
            <w:color w:val="auto"/>
            <w:u w:val="none"/>
          </w:rPr>
          <w:t>https://www.dropbox.com/s/n0xiimufsp552pl/colorizeUmbrellaData.m?dl=0</w:t>
        </w:r>
      </w:hyperlink>
    </w:p>
    <w:p w14:paraId="2BF38CE5" w14:textId="15E3C492" w:rsidR="00E40404" w:rsidRPr="006E3565" w:rsidRDefault="00FA6D67" w:rsidP="00B15984">
      <w:pPr>
        <w:pStyle w:val="references"/>
        <w:rPr>
          <w:rStyle w:val="Hyperlink"/>
          <w:i/>
          <w:color w:val="auto"/>
          <w:u w:val="none"/>
        </w:rPr>
      </w:pPr>
      <w:hyperlink r:id="rId37" w:history="1">
        <w:r w:rsidR="00E40404" w:rsidRPr="006E3565">
          <w:rPr>
            <w:rStyle w:val="Hyperlink"/>
            <w:i/>
            <w:color w:val="auto"/>
            <w:u w:val="none"/>
          </w:rPr>
          <w:t>https://www.dropbox.com/s/e3f22ouoqj5r17p/ProcessedUmbrella.mp4?dl=0</w:t>
        </w:r>
      </w:hyperlink>
    </w:p>
    <w:p w14:paraId="14DFAA84" w14:textId="42D3F0CC" w:rsidR="00073759" w:rsidRPr="00FB2F79" w:rsidRDefault="00073759" w:rsidP="00073759">
      <w:pPr>
        <w:pStyle w:val="reference"/>
      </w:pPr>
      <w:r w:rsidRPr="00E660A7">
        <w:rPr>
          <w:rStyle w:val="referenceChar"/>
        </w:rPr>
        <w:t>Wei, Lai, Weiming Zeng, and Hong Wang. "K-means Clustering with Manifold." Fuzzy Systems and Knowledge Discovery (FSKD), 2010 Seventh International Conf</w:t>
      </w:r>
      <w:r>
        <w:rPr>
          <w:rStyle w:val="referenceChar"/>
        </w:rPr>
        <w:t xml:space="preserve">erence on. Vol. 5. IEEE, 2010. </w:t>
      </w:r>
    </w:p>
    <w:p w14:paraId="70F3D070" w14:textId="202C6FAF" w:rsidR="00FB2F79" w:rsidRPr="00C02B53" w:rsidRDefault="00FB2F79" w:rsidP="004D3CBA">
      <w:pPr>
        <w:pStyle w:val="reference"/>
        <w:rPr>
          <w:rStyle w:val="referenceChar"/>
        </w:rPr>
      </w:pPr>
      <w:r w:rsidRPr="00C02B53">
        <w:rPr>
          <w:color w:val="222222"/>
          <w:shd w:val="clear" w:color="auto" w:fill="FFFFFF"/>
        </w:rPr>
        <w:t>Esteves, Rui Máximo, Thomas Hacker, and Chunming Rong. "Competitive k-means, a new accurate and distributed k-means algorithm for large datasets."</w:t>
      </w:r>
      <w:r w:rsidRPr="00C02B53">
        <w:rPr>
          <w:rStyle w:val="apple-converted-space"/>
          <w:rFonts w:eastAsia="MS Mincho"/>
          <w:color w:val="222222"/>
          <w:shd w:val="clear" w:color="auto" w:fill="FFFFFF"/>
        </w:rPr>
        <w:t> </w:t>
      </w:r>
      <w:r w:rsidRPr="00C02B53">
        <w:rPr>
          <w:i/>
          <w:iCs/>
          <w:color w:val="222222"/>
          <w:shd w:val="clear" w:color="auto" w:fill="FFFFFF"/>
        </w:rPr>
        <w:t>Cloud Computing Technology and Science (CloudCom), 2013 IEEE 5th International Conference on</w:t>
      </w:r>
      <w:r w:rsidRPr="00C02B53">
        <w:rPr>
          <w:color w:val="222222"/>
          <w:shd w:val="clear" w:color="auto" w:fill="FFFFFF"/>
        </w:rPr>
        <w:t>. Vol. 1. IEEE, 2013.</w:t>
      </w:r>
    </w:p>
    <w:p w14:paraId="5FDD6627" w14:textId="77777777" w:rsidR="004D3CBA" w:rsidRPr="00E660A7" w:rsidRDefault="004D3CBA" w:rsidP="004D3CBA">
      <w:pPr>
        <w:pStyle w:val="reference"/>
        <w:rPr>
          <w:rStyle w:val="referenceChar"/>
        </w:rPr>
      </w:pPr>
      <w:r w:rsidRPr="00E660A7">
        <w:rPr>
          <w:rStyle w:val="referenceChar"/>
        </w:rPr>
        <w:t>Rodriguez, M, Ali, S, and Kanade, T, “Tracking in Unstructured Crowded Scenes”, Computer Vision, 2009 IEEE 12th International Conference on, 2009, pp.1389-1396.</w:t>
      </w:r>
    </w:p>
    <w:p w14:paraId="0D4C7D09" w14:textId="77777777" w:rsidR="004D3CBA" w:rsidRPr="00E660A7" w:rsidRDefault="004D3CBA" w:rsidP="004D3CBA">
      <w:pPr>
        <w:pStyle w:val="reference"/>
        <w:rPr>
          <w:rStyle w:val="referenceChar"/>
        </w:rPr>
      </w:pPr>
      <w:r w:rsidRPr="00E660A7">
        <w:rPr>
          <w:rStyle w:val="referenceChar"/>
        </w:rPr>
        <w:t>J. Hartigan, M. Wang, A K-means clustering algorithm, Applied Statistics 1979, 28:100-108</w:t>
      </w:r>
    </w:p>
    <w:p w14:paraId="4A65803C" w14:textId="77777777" w:rsidR="004D3CBA" w:rsidRPr="00E660A7" w:rsidRDefault="004D3CBA" w:rsidP="004D3CBA">
      <w:pPr>
        <w:pStyle w:val="reference"/>
        <w:rPr>
          <w:rStyle w:val="referenceChar"/>
        </w:rPr>
      </w:pPr>
      <w:r w:rsidRPr="00E660A7">
        <w:rPr>
          <w:rStyle w:val="referenceChar"/>
        </w:rPr>
        <w:lastRenderedPageBreak/>
        <w:t>Zhao, Tao, and Ram Nevatia. "Tracking multiple humans in complex situations." Pattern Analysis and Machine Intelligence, IEEE Transactions on 26.9 (2004): 1208-1221.</w:t>
      </w:r>
    </w:p>
    <w:p w14:paraId="5C4E9CB7" w14:textId="77777777" w:rsidR="004D3CBA" w:rsidRPr="00E660A7" w:rsidRDefault="004D3CBA" w:rsidP="004D3CBA">
      <w:pPr>
        <w:pStyle w:val="reference"/>
        <w:rPr>
          <w:rStyle w:val="referenceChar"/>
        </w:rPr>
      </w:pPr>
      <w:r w:rsidRPr="00E660A7">
        <w:rPr>
          <w:rStyle w:val="referenceChar"/>
        </w:rPr>
        <w:t>Y.Cai et al., Robust Visual Tracking of Multiple Targets, ECCV, 2006.</w:t>
      </w:r>
    </w:p>
    <w:p w14:paraId="4EDF104A" w14:textId="77777777" w:rsidR="004D3CBA" w:rsidRPr="00E660A7" w:rsidRDefault="004D3CBA" w:rsidP="004D3CBA">
      <w:pPr>
        <w:pStyle w:val="reference"/>
        <w:rPr>
          <w:rStyle w:val="referenceChar"/>
        </w:rPr>
      </w:pPr>
      <w:r w:rsidRPr="00E660A7">
        <w:rPr>
          <w:rStyle w:val="referenceChar"/>
        </w:rPr>
        <w:t>Thrun, Sebastian, Wolfram Burgard, and Dieter Fox. Probabilistic robotics. MIT press, 2005.</w:t>
      </w:r>
    </w:p>
    <w:p w14:paraId="5E80D1BB" w14:textId="77777777" w:rsidR="004D3CBA" w:rsidRPr="00E660A7" w:rsidRDefault="004D3CBA" w:rsidP="004D3CBA">
      <w:pPr>
        <w:pStyle w:val="reference"/>
        <w:rPr>
          <w:rStyle w:val="referenceChar"/>
        </w:rPr>
      </w:pPr>
      <w:r w:rsidRPr="00E660A7">
        <w:rPr>
          <w:rStyle w:val="referenceChar"/>
        </w:rPr>
        <w:t>Ramakoti, Nimmakayala, Ari Vinay, and Ravi Kumar Jatoth. "Particle swarm optimization aided Kalman filter for object tracking." Advances in Computing, Control, &amp; Telecommunication Technologies, 2009. ACT'09. International Conference on. IEEE, 2009.</w:t>
      </w:r>
    </w:p>
    <w:p w14:paraId="36D3CCB0" w14:textId="3FE5001A" w:rsidR="004D3CBA" w:rsidRPr="00E660A7" w:rsidRDefault="004D3CBA" w:rsidP="00FC3721">
      <w:pPr>
        <w:spacing w:after="120" w:line="228" w:lineRule="auto"/>
        <w:jc w:val="both"/>
        <w:sectPr w:rsidR="004D3CBA" w:rsidRPr="00E660A7" w:rsidSect="003138BB">
          <w:type w:val="continuous"/>
          <w:pgSz w:w="11909" w:h="16834" w:code="9"/>
          <w:pgMar w:top="1080" w:right="734" w:bottom="2434" w:left="734" w:header="720" w:footer="720" w:gutter="0"/>
          <w:cols w:num="2" w:space="360"/>
          <w:docGrid w:linePitch="360"/>
        </w:sectPr>
      </w:pPr>
    </w:p>
    <w:p w14:paraId="76605A1F" w14:textId="77777777" w:rsidR="004D3CBA" w:rsidRPr="00E660A7" w:rsidRDefault="004D3CBA" w:rsidP="004D3CBA">
      <w:pPr>
        <w:jc w:val="both"/>
      </w:pPr>
    </w:p>
    <w:sectPr w:rsidR="004D3CBA" w:rsidRPr="00E660A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aron Becker" w:date="2016-03-05T16:48:00Z" w:initials="ATB">
    <w:p w14:paraId="6043B00B" w14:textId="439894E3" w:rsidR="00FA6D67" w:rsidRDefault="00FA6D67">
      <w:pPr>
        <w:pStyle w:val="CommentText"/>
      </w:pPr>
      <w:r>
        <w:rPr>
          <w:rStyle w:val="CommentReference"/>
        </w:rPr>
        <w:annotationRef/>
      </w:r>
      <w:r>
        <w:t>Add an equation for ‘</w:t>
      </w:r>
      <w:r>
        <w:t>accuracy of circle formation</w:t>
      </w:r>
      <w:r>
        <w:t>’</w:t>
      </w:r>
    </w:p>
  </w:comment>
  <w:comment w:id="95" w:author="Aaron Becker" w:date="2016-03-05T16:48:00Z" w:initials="ATB">
    <w:p w14:paraId="4F94AF1E" w14:textId="2C7A3038" w:rsidR="00FA6D67" w:rsidRDefault="00FA6D67">
      <w:pPr>
        <w:pStyle w:val="CommentText"/>
      </w:pPr>
      <w:r>
        <w:rPr>
          <w:rStyle w:val="CommentReference"/>
        </w:rPr>
        <w:annotationRef/>
      </w:r>
      <w:r>
        <w:t xml:space="preserve">Give the equation you </w:t>
      </w:r>
      <w:r>
        <w:t>used</w:t>
      </w:r>
      <w:bookmarkStart w:id="96" w:name="_GoBack"/>
      <w:bookmarkEnd w:id="96"/>
    </w:p>
  </w:comment>
  <w:comment w:id="97" w:author="Aaron Becker" w:date="2016-03-05T16:15:00Z" w:initials="ATB">
    <w:p w14:paraId="471EF80C" w14:textId="462F1719" w:rsidR="00E17948" w:rsidRDefault="00E17948">
      <w:pPr>
        <w:pStyle w:val="CommentText"/>
      </w:pPr>
      <w:r>
        <w:rPr>
          <w:rStyle w:val="CommentReference"/>
        </w:rPr>
        <w:annotationRef/>
      </w:r>
      <w:r>
        <w:t>Accuracy of what?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SimSun">
    <w:altName w:val="宋体"/>
    <w:charset w:val="86"/>
    <w:family w:val="auto"/>
    <w:pitch w:val="variable"/>
    <w:sig w:usb0="00000003" w:usb1="288F0000" w:usb2="00000016" w:usb3="00000000" w:csb0="00040001" w:csb1="00000000"/>
  </w:font>
  <w:font w:name="MS Mincho">
    <w:altName w:val="ＭＳ 明朝"/>
    <w:charset w:val="80"/>
    <w:family w:val="modern"/>
    <w:pitch w:val="fixed"/>
    <w:sig w:usb0="E00002FF" w:usb1="6AC7FDFB" w:usb2="00000012" w:usb3="00000000" w:csb0="0002009F" w:csb1="00000000"/>
  </w:font>
  <w:font w:name="Segoe UI">
    <w:altName w:val="Courier New"/>
    <w:charset w:val="00"/>
    <w:family w:val="swiss"/>
    <w:pitch w:val="variable"/>
    <w:sig w:usb0="E10022FF" w:usb1="C000E47F" w:usb2="00000029" w:usb3="00000000" w:csb0="000001DF" w:csb1="00000000"/>
  </w:font>
  <w:font w:name="Calibri Light">
    <w:altName w:val="Consolas"/>
    <w:charset w:val="00"/>
    <w:family w:val="swiss"/>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F1985"/>
    <w:multiLevelType w:val="hybridMultilevel"/>
    <w:tmpl w:val="855470B0"/>
    <w:lvl w:ilvl="0" w:tplc="962694B0">
      <w:start w:val="1"/>
      <w:numFmt w:val="decimal"/>
      <w:lvlText w:val="Fig.%1"/>
      <w:lvlJc w:val="left"/>
      <w:pPr>
        <w:ind w:left="756" w:hanging="360"/>
      </w:pPr>
      <w:rPr>
        <w:rFonts w:ascii="Times New Roman" w:hAnsi="Times New Roman" w:hint="default"/>
        <w:b w:val="0"/>
        <w:i w:val="0"/>
        <w:sz w:val="16"/>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1">
    <w:nsid w:val="1C7D1E25"/>
    <w:multiLevelType w:val="hybridMultilevel"/>
    <w:tmpl w:val="67662166"/>
    <w:lvl w:ilvl="0" w:tplc="962694B0">
      <w:start w:val="1"/>
      <w:numFmt w:val="decimal"/>
      <w:lvlText w:val="Fig.%1"/>
      <w:lvlJc w:val="left"/>
      <w:pPr>
        <w:ind w:left="720" w:hanging="360"/>
      </w:pPr>
      <w:rPr>
        <w:rFonts w:ascii="Times New Roman" w:hAnsi="Times New Roman"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9F1FE2"/>
    <w:multiLevelType w:val="hybridMultilevel"/>
    <w:tmpl w:val="A42A6F42"/>
    <w:lvl w:ilvl="0" w:tplc="91BA3688">
      <w:start w:val="1"/>
      <w:numFmt w:val="bullet"/>
      <w:lvlText w:val="•"/>
      <w:lvlJc w:val="left"/>
      <w:pPr>
        <w:tabs>
          <w:tab w:val="num" w:pos="720"/>
        </w:tabs>
        <w:ind w:left="720" w:hanging="360"/>
      </w:pPr>
      <w:rPr>
        <w:rFonts w:ascii="Arial" w:hAnsi="Arial" w:hint="default"/>
      </w:rPr>
    </w:lvl>
    <w:lvl w:ilvl="1" w:tplc="6E14915E" w:tentative="1">
      <w:start w:val="1"/>
      <w:numFmt w:val="bullet"/>
      <w:lvlText w:val="•"/>
      <w:lvlJc w:val="left"/>
      <w:pPr>
        <w:tabs>
          <w:tab w:val="num" w:pos="1440"/>
        </w:tabs>
        <w:ind w:left="1440" w:hanging="360"/>
      </w:pPr>
      <w:rPr>
        <w:rFonts w:ascii="Arial" w:hAnsi="Arial" w:hint="default"/>
      </w:rPr>
    </w:lvl>
    <w:lvl w:ilvl="2" w:tplc="6D2EE672" w:tentative="1">
      <w:start w:val="1"/>
      <w:numFmt w:val="bullet"/>
      <w:lvlText w:val="•"/>
      <w:lvlJc w:val="left"/>
      <w:pPr>
        <w:tabs>
          <w:tab w:val="num" w:pos="2160"/>
        </w:tabs>
        <w:ind w:left="2160" w:hanging="360"/>
      </w:pPr>
      <w:rPr>
        <w:rFonts w:ascii="Arial" w:hAnsi="Arial" w:hint="default"/>
      </w:rPr>
    </w:lvl>
    <w:lvl w:ilvl="3" w:tplc="3D929B26" w:tentative="1">
      <w:start w:val="1"/>
      <w:numFmt w:val="bullet"/>
      <w:lvlText w:val="•"/>
      <w:lvlJc w:val="left"/>
      <w:pPr>
        <w:tabs>
          <w:tab w:val="num" w:pos="2880"/>
        </w:tabs>
        <w:ind w:left="2880" w:hanging="360"/>
      </w:pPr>
      <w:rPr>
        <w:rFonts w:ascii="Arial" w:hAnsi="Arial" w:hint="default"/>
      </w:rPr>
    </w:lvl>
    <w:lvl w:ilvl="4" w:tplc="9FF020AC" w:tentative="1">
      <w:start w:val="1"/>
      <w:numFmt w:val="bullet"/>
      <w:lvlText w:val="•"/>
      <w:lvlJc w:val="left"/>
      <w:pPr>
        <w:tabs>
          <w:tab w:val="num" w:pos="3600"/>
        </w:tabs>
        <w:ind w:left="3600" w:hanging="360"/>
      </w:pPr>
      <w:rPr>
        <w:rFonts w:ascii="Arial" w:hAnsi="Arial" w:hint="default"/>
      </w:rPr>
    </w:lvl>
    <w:lvl w:ilvl="5" w:tplc="B8D8C3E0" w:tentative="1">
      <w:start w:val="1"/>
      <w:numFmt w:val="bullet"/>
      <w:lvlText w:val="•"/>
      <w:lvlJc w:val="left"/>
      <w:pPr>
        <w:tabs>
          <w:tab w:val="num" w:pos="4320"/>
        </w:tabs>
        <w:ind w:left="4320" w:hanging="360"/>
      </w:pPr>
      <w:rPr>
        <w:rFonts w:ascii="Arial" w:hAnsi="Arial" w:hint="default"/>
      </w:rPr>
    </w:lvl>
    <w:lvl w:ilvl="6" w:tplc="19205868" w:tentative="1">
      <w:start w:val="1"/>
      <w:numFmt w:val="bullet"/>
      <w:lvlText w:val="•"/>
      <w:lvlJc w:val="left"/>
      <w:pPr>
        <w:tabs>
          <w:tab w:val="num" w:pos="5040"/>
        </w:tabs>
        <w:ind w:left="5040" w:hanging="360"/>
      </w:pPr>
      <w:rPr>
        <w:rFonts w:ascii="Arial" w:hAnsi="Arial" w:hint="default"/>
      </w:rPr>
    </w:lvl>
    <w:lvl w:ilvl="7" w:tplc="DF7C31D2" w:tentative="1">
      <w:start w:val="1"/>
      <w:numFmt w:val="bullet"/>
      <w:lvlText w:val="•"/>
      <w:lvlJc w:val="left"/>
      <w:pPr>
        <w:tabs>
          <w:tab w:val="num" w:pos="5760"/>
        </w:tabs>
        <w:ind w:left="5760" w:hanging="360"/>
      </w:pPr>
      <w:rPr>
        <w:rFonts w:ascii="Arial" w:hAnsi="Arial" w:hint="default"/>
      </w:rPr>
    </w:lvl>
    <w:lvl w:ilvl="8" w:tplc="B914DBAE" w:tentative="1">
      <w:start w:val="1"/>
      <w:numFmt w:val="bullet"/>
      <w:lvlText w:val="•"/>
      <w:lvlJc w:val="left"/>
      <w:pPr>
        <w:tabs>
          <w:tab w:val="num" w:pos="6480"/>
        </w:tabs>
        <w:ind w:left="6480" w:hanging="360"/>
      </w:pPr>
      <w:rPr>
        <w:rFonts w:ascii="Arial" w:hAnsi="Arial" w:hint="default"/>
      </w:rPr>
    </w:lvl>
  </w:abstractNum>
  <w:abstractNum w:abstractNumId="3">
    <w:nsid w:val="31FC5323"/>
    <w:multiLevelType w:val="hybridMultilevel"/>
    <w:tmpl w:val="3C341188"/>
    <w:lvl w:ilvl="0" w:tplc="CBE22C94">
      <w:start w:val="1"/>
      <w:numFmt w:val="bullet"/>
      <w:lvlText w:val="•"/>
      <w:lvlJc w:val="left"/>
      <w:pPr>
        <w:tabs>
          <w:tab w:val="num" w:pos="720"/>
        </w:tabs>
        <w:ind w:left="720" w:hanging="360"/>
      </w:pPr>
      <w:rPr>
        <w:rFonts w:ascii="Arial" w:hAnsi="Arial" w:hint="default"/>
      </w:rPr>
    </w:lvl>
    <w:lvl w:ilvl="1" w:tplc="74045ED0" w:tentative="1">
      <w:start w:val="1"/>
      <w:numFmt w:val="bullet"/>
      <w:lvlText w:val="•"/>
      <w:lvlJc w:val="left"/>
      <w:pPr>
        <w:tabs>
          <w:tab w:val="num" w:pos="1440"/>
        </w:tabs>
        <w:ind w:left="1440" w:hanging="360"/>
      </w:pPr>
      <w:rPr>
        <w:rFonts w:ascii="Arial" w:hAnsi="Arial" w:hint="default"/>
      </w:rPr>
    </w:lvl>
    <w:lvl w:ilvl="2" w:tplc="B6508A9A" w:tentative="1">
      <w:start w:val="1"/>
      <w:numFmt w:val="bullet"/>
      <w:lvlText w:val="•"/>
      <w:lvlJc w:val="left"/>
      <w:pPr>
        <w:tabs>
          <w:tab w:val="num" w:pos="2160"/>
        </w:tabs>
        <w:ind w:left="2160" w:hanging="360"/>
      </w:pPr>
      <w:rPr>
        <w:rFonts w:ascii="Arial" w:hAnsi="Arial" w:hint="default"/>
      </w:rPr>
    </w:lvl>
    <w:lvl w:ilvl="3" w:tplc="B14A1988" w:tentative="1">
      <w:start w:val="1"/>
      <w:numFmt w:val="bullet"/>
      <w:lvlText w:val="•"/>
      <w:lvlJc w:val="left"/>
      <w:pPr>
        <w:tabs>
          <w:tab w:val="num" w:pos="2880"/>
        </w:tabs>
        <w:ind w:left="2880" w:hanging="360"/>
      </w:pPr>
      <w:rPr>
        <w:rFonts w:ascii="Arial" w:hAnsi="Arial" w:hint="default"/>
      </w:rPr>
    </w:lvl>
    <w:lvl w:ilvl="4" w:tplc="D2A462BA" w:tentative="1">
      <w:start w:val="1"/>
      <w:numFmt w:val="bullet"/>
      <w:lvlText w:val="•"/>
      <w:lvlJc w:val="left"/>
      <w:pPr>
        <w:tabs>
          <w:tab w:val="num" w:pos="3600"/>
        </w:tabs>
        <w:ind w:left="3600" w:hanging="360"/>
      </w:pPr>
      <w:rPr>
        <w:rFonts w:ascii="Arial" w:hAnsi="Arial" w:hint="default"/>
      </w:rPr>
    </w:lvl>
    <w:lvl w:ilvl="5" w:tplc="0FAEDF66" w:tentative="1">
      <w:start w:val="1"/>
      <w:numFmt w:val="bullet"/>
      <w:lvlText w:val="•"/>
      <w:lvlJc w:val="left"/>
      <w:pPr>
        <w:tabs>
          <w:tab w:val="num" w:pos="4320"/>
        </w:tabs>
        <w:ind w:left="4320" w:hanging="360"/>
      </w:pPr>
      <w:rPr>
        <w:rFonts w:ascii="Arial" w:hAnsi="Arial" w:hint="default"/>
      </w:rPr>
    </w:lvl>
    <w:lvl w:ilvl="6" w:tplc="0D8E55EA" w:tentative="1">
      <w:start w:val="1"/>
      <w:numFmt w:val="bullet"/>
      <w:lvlText w:val="•"/>
      <w:lvlJc w:val="left"/>
      <w:pPr>
        <w:tabs>
          <w:tab w:val="num" w:pos="5040"/>
        </w:tabs>
        <w:ind w:left="5040" w:hanging="360"/>
      </w:pPr>
      <w:rPr>
        <w:rFonts w:ascii="Arial" w:hAnsi="Arial" w:hint="default"/>
      </w:rPr>
    </w:lvl>
    <w:lvl w:ilvl="7" w:tplc="4CA4B174" w:tentative="1">
      <w:start w:val="1"/>
      <w:numFmt w:val="bullet"/>
      <w:lvlText w:val="•"/>
      <w:lvlJc w:val="left"/>
      <w:pPr>
        <w:tabs>
          <w:tab w:val="num" w:pos="5760"/>
        </w:tabs>
        <w:ind w:left="5760" w:hanging="360"/>
      </w:pPr>
      <w:rPr>
        <w:rFonts w:ascii="Arial" w:hAnsi="Arial" w:hint="default"/>
      </w:rPr>
    </w:lvl>
    <w:lvl w:ilvl="8" w:tplc="2104F9C8" w:tentative="1">
      <w:start w:val="1"/>
      <w:numFmt w:val="bullet"/>
      <w:lvlText w:val="•"/>
      <w:lvlJc w:val="left"/>
      <w:pPr>
        <w:tabs>
          <w:tab w:val="num" w:pos="6480"/>
        </w:tabs>
        <w:ind w:left="6480" w:hanging="360"/>
      </w:pPr>
      <w:rPr>
        <w:rFonts w:ascii="Arial" w:hAnsi="Arial" w:hint="default"/>
      </w:rPr>
    </w:lvl>
  </w:abstractNum>
  <w:abstractNum w:abstractNumId="4">
    <w:nsid w:val="33C72337"/>
    <w:multiLevelType w:val="hybridMultilevel"/>
    <w:tmpl w:val="4F16588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nsid w:val="565260F7"/>
    <w:multiLevelType w:val="hybridMultilevel"/>
    <w:tmpl w:val="58540CC2"/>
    <w:lvl w:ilvl="0" w:tplc="62607E58">
      <w:start w:val="1"/>
      <w:numFmt w:val="decimal"/>
      <w:lvlText w:val="Fig. %1"/>
      <w:lvlJc w:val="left"/>
      <w:pPr>
        <w:ind w:left="1296" w:hanging="360"/>
      </w:pPr>
      <w:rPr>
        <w:rFonts w:ascii="Times New Roman" w:hAnsi="Times New Roman"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19481C"/>
    <w:multiLevelType w:val="hybridMultilevel"/>
    <w:tmpl w:val="4E0C9920"/>
    <w:lvl w:ilvl="0" w:tplc="DA1CF724">
      <w:start w:val="1"/>
      <w:numFmt w:val="decimal"/>
      <w:lvlText w:val="%1."/>
      <w:lvlJc w:val="left"/>
      <w:pPr>
        <w:ind w:left="1008"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2F4C6A"/>
    <w:multiLevelType w:val="hybridMultilevel"/>
    <w:tmpl w:val="8E1424EA"/>
    <w:lvl w:ilvl="0" w:tplc="62607E58">
      <w:start w:val="1"/>
      <w:numFmt w:val="decimal"/>
      <w:lvlText w:val="Fig. %1"/>
      <w:lvlJc w:val="left"/>
      <w:pPr>
        <w:ind w:left="1080" w:hanging="360"/>
      </w:pPr>
      <w:rPr>
        <w:rFonts w:ascii="Times New Roman" w:hAnsi="Times New Roman" w:hint="default"/>
        <w:b w:val="0"/>
        <w:i w:val="0"/>
        <w:sz w:val="1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C402C58"/>
    <w:multiLevelType w:val="hybridMultilevel"/>
    <w:tmpl w:val="88B034E4"/>
    <w:lvl w:ilvl="0" w:tplc="7DBAE7EC">
      <w:start w:val="1"/>
      <w:numFmt w:val="decimal"/>
      <w:pStyle w:val="figurecaption"/>
      <w:lvlText w:val="Fig. %1."/>
      <w:lvlJc w:val="left"/>
      <w:pPr>
        <w:ind w:left="45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2">
    <w:nsid w:val="7647646C"/>
    <w:multiLevelType w:val="hybridMultilevel"/>
    <w:tmpl w:val="B9882F6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10"/>
  </w:num>
  <w:num w:numId="2">
    <w:abstractNumId w:val="5"/>
  </w:num>
  <w:num w:numId="3">
    <w:abstractNumId w:val="6"/>
  </w:num>
  <w:num w:numId="4">
    <w:abstractNumId w:val="11"/>
  </w:num>
  <w:num w:numId="5">
    <w:abstractNumId w:val="12"/>
  </w:num>
  <w:num w:numId="6">
    <w:abstractNumId w:val="4"/>
  </w:num>
  <w:num w:numId="7">
    <w:abstractNumId w:val="8"/>
  </w:num>
  <w:num w:numId="8">
    <w:abstractNumId w:val="7"/>
  </w:num>
  <w:num w:numId="9">
    <w:abstractNumId w:val="9"/>
  </w:num>
  <w:num w:numId="10">
    <w:abstractNumId w:val="10"/>
  </w:num>
  <w:num w:numId="11">
    <w:abstractNumId w:val="10"/>
  </w:num>
  <w:num w:numId="12">
    <w:abstractNumId w:val="1"/>
  </w:num>
  <w:num w:numId="13">
    <w:abstractNumId w:val="0"/>
  </w:num>
  <w:num w:numId="14">
    <w:abstractNumId w:val="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mailMerge>
    <w:mainDocumentType w:val="formLetters"/>
    <w:dataType w:val="textFile"/>
    <w:activeRecord w:val="-1"/>
  </w:mailMerge>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3310"/>
    <w:rsid w:val="00032EB0"/>
    <w:rsid w:val="00035739"/>
    <w:rsid w:val="000411F3"/>
    <w:rsid w:val="00073759"/>
    <w:rsid w:val="000757D2"/>
    <w:rsid w:val="00075A49"/>
    <w:rsid w:val="00086394"/>
    <w:rsid w:val="000B7B2E"/>
    <w:rsid w:val="000D5C36"/>
    <w:rsid w:val="00114566"/>
    <w:rsid w:val="00115D47"/>
    <w:rsid w:val="0012744A"/>
    <w:rsid w:val="001452B0"/>
    <w:rsid w:val="0014675A"/>
    <w:rsid w:val="0016570F"/>
    <w:rsid w:val="00175589"/>
    <w:rsid w:val="00180474"/>
    <w:rsid w:val="00181157"/>
    <w:rsid w:val="00193613"/>
    <w:rsid w:val="001A7FC8"/>
    <w:rsid w:val="001B5A6E"/>
    <w:rsid w:val="001E0BC0"/>
    <w:rsid w:val="001F062D"/>
    <w:rsid w:val="001F2B0D"/>
    <w:rsid w:val="001F45B1"/>
    <w:rsid w:val="00201083"/>
    <w:rsid w:val="0021358C"/>
    <w:rsid w:val="00230F00"/>
    <w:rsid w:val="002357C0"/>
    <w:rsid w:val="00241F2F"/>
    <w:rsid w:val="00247155"/>
    <w:rsid w:val="00252A63"/>
    <w:rsid w:val="00256715"/>
    <w:rsid w:val="00265AFE"/>
    <w:rsid w:val="00265B2A"/>
    <w:rsid w:val="002724D7"/>
    <w:rsid w:val="002C5AC5"/>
    <w:rsid w:val="002D78A2"/>
    <w:rsid w:val="002F5E8A"/>
    <w:rsid w:val="003040AE"/>
    <w:rsid w:val="003138BB"/>
    <w:rsid w:val="00316E49"/>
    <w:rsid w:val="00347F88"/>
    <w:rsid w:val="0035199A"/>
    <w:rsid w:val="00370D2D"/>
    <w:rsid w:val="003738FE"/>
    <w:rsid w:val="00374813"/>
    <w:rsid w:val="003751C6"/>
    <w:rsid w:val="003A213D"/>
    <w:rsid w:val="003B01D2"/>
    <w:rsid w:val="003C4D7A"/>
    <w:rsid w:val="003D123C"/>
    <w:rsid w:val="003E25EF"/>
    <w:rsid w:val="003E4A56"/>
    <w:rsid w:val="003E55BE"/>
    <w:rsid w:val="00412BEA"/>
    <w:rsid w:val="00425898"/>
    <w:rsid w:val="00432BA6"/>
    <w:rsid w:val="0044060A"/>
    <w:rsid w:val="00456191"/>
    <w:rsid w:val="0046452D"/>
    <w:rsid w:val="0047425D"/>
    <w:rsid w:val="004822E9"/>
    <w:rsid w:val="004910AF"/>
    <w:rsid w:val="00493FE9"/>
    <w:rsid w:val="004D3CBA"/>
    <w:rsid w:val="004F6F91"/>
    <w:rsid w:val="005013CF"/>
    <w:rsid w:val="00503D51"/>
    <w:rsid w:val="0050750A"/>
    <w:rsid w:val="00510F72"/>
    <w:rsid w:val="005179D3"/>
    <w:rsid w:val="00527542"/>
    <w:rsid w:val="0053193E"/>
    <w:rsid w:val="00581D3B"/>
    <w:rsid w:val="005A4AC3"/>
    <w:rsid w:val="005C044E"/>
    <w:rsid w:val="005F3072"/>
    <w:rsid w:val="006061AF"/>
    <w:rsid w:val="00613BE4"/>
    <w:rsid w:val="00623128"/>
    <w:rsid w:val="00634D44"/>
    <w:rsid w:val="006746E4"/>
    <w:rsid w:val="006824C1"/>
    <w:rsid w:val="00696F18"/>
    <w:rsid w:val="006B2001"/>
    <w:rsid w:val="006D6059"/>
    <w:rsid w:val="006E3565"/>
    <w:rsid w:val="006F4835"/>
    <w:rsid w:val="006F765F"/>
    <w:rsid w:val="00711F0C"/>
    <w:rsid w:val="0072243B"/>
    <w:rsid w:val="0073248E"/>
    <w:rsid w:val="00772371"/>
    <w:rsid w:val="007A6802"/>
    <w:rsid w:val="007B1282"/>
    <w:rsid w:val="007B563A"/>
    <w:rsid w:val="007C27B2"/>
    <w:rsid w:val="007C4BCF"/>
    <w:rsid w:val="007D43C1"/>
    <w:rsid w:val="007E0D39"/>
    <w:rsid w:val="007F4A2D"/>
    <w:rsid w:val="00822CA7"/>
    <w:rsid w:val="00835935"/>
    <w:rsid w:val="00840223"/>
    <w:rsid w:val="008425C6"/>
    <w:rsid w:val="0089359D"/>
    <w:rsid w:val="008A4EC6"/>
    <w:rsid w:val="008A5D2C"/>
    <w:rsid w:val="008B1584"/>
    <w:rsid w:val="008C7675"/>
    <w:rsid w:val="008D2426"/>
    <w:rsid w:val="008E225E"/>
    <w:rsid w:val="008E253A"/>
    <w:rsid w:val="0091153F"/>
    <w:rsid w:val="009140E8"/>
    <w:rsid w:val="009220E6"/>
    <w:rsid w:val="00922C79"/>
    <w:rsid w:val="0097574D"/>
    <w:rsid w:val="0099665F"/>
    <w:rsid w:val="009A286A"/>
    <w:rsid w:val="009A323F"/>
    <w:rsid w:val="009B2721"/>
    <w:rsid w:val="009C16B9"/>
    <w:rsid w:val="009C37C8"/>
    <w:rsid w:val="009D2CF1"/>
    <w:rsid w:val="009E5D5C"/>
    <w:rsid w:val="009E76EC"/>
    <w:rsid w:val="00A01BB8"/>
    <w:rsid w:val="00A22AF2"/>
    <w:rsid w:val="00A24AE9"/>
    <w:rsid w:val="00A2634E"/>
    <w:rsid w:val="00A306FE"/>
    <w:rsid w:val="00A533AE"/>
    <w:rsid w:val="00A62459"/>
    <w:rsid w:val="00A65B21"/>
    <w:rsid w:val="00A874B7"/>
    <w:rsid w:val="00A92D52"/>
    <w:rsid w:val="00AB5EE5"/>
    <w:rsid w:val="00AC396B"/>
    <w:rsid w:val="00AC48FA"/>
    <w:rsid w:val="00AC7C82"/>
    <w:rsid w:val="00AE0B37"/>
    <w:rsid w:val="00AF35AF"/>
    <w:rsid w:val="00AF4B4C"/>
    <w:rsid w:val="00AF6B5A"/>
    <w:rsid w:val="00B06C06"/>
    <w:rsid w:val="00B15984"/>
    <w:rsid w:val="00B17EEB"/>
    <w:rsid w:val="00B44F8F"/>
    <w:rsid w:val="00B50C36"/>
    <w:rsid w:val="00B64C2A"/>
    <w:rsid w:val="00B74B35"/>
    <w:rsid w:val="00B82CA8"/>
    <w:rsid w:val="00BC4978"/>
    <w:rsid w:val="00BD5B7B"/>
    <w:rsid w:val="00BF74B1"/>
    <w:rsid w:val="00C02B53"/>
    <w:rsid w:val="00C20A8F"/>
    <w:rsid w:val="00C21466"/>
    <w:rsid w:val="00C55701"/>
    <w:rsid w:val="00C611DA"/>
    <w:rsid w:val="00C67237"/>
    <w:rsid w:val="00C80738"/>
    <w:rsid w:val="00C93BF0"/>
    <w:rsid w:val="00CB0C84"/>
    <w:rsid w:val="00CB3310"/>
    <w:rsid w:val="00CB4561"/>
    <w:rsid w:val="00CC7E66"/>
    <w:rsid w:val="00CD4E3B"/>
    <w:rsid w:val="00D00D52"/>
    <w:rsid w:val="00D13504"/>
    <w:rsid w:val="00D35E3A"/>
    <w:rsid w:val="00D365EA"/>
    <w:rsid w:val="00D5332D"/>
    <w:rsid w:val="00D74ACC"/>
    <w:rsid w:val="00D95750"/>
    <w:rsid w:val="00DB65D2"/>
    <w:rsid w:val="00DB7E61"/>
    <w:rsid w:val="00DC2B63"/>
    <w:rsid w:val="00DD3477"/>
    <w:rsid w:val="00DD50E2"/>
    <w:rsid w:val="00DF060D"/>
    <w:rsid w:val="00DF2295"/>
    <w:rsid w:val="00DF5FE0"/>
    <w:rsid w:val="00E17948"/>
    <w:rsid w:val="00E20063"/>
    <w:rsid w:val="00E2033E"/>
    <w:rsid w:val="00E23E80"/>
    <w:rsid w:val="00E275A2"/>
    <w:rsid w:val="00E32A32"/>
    <w:rsid w:val="00E40404"/>
    <w:rsid w:val="00E43A6F"/>
    <w:rsid w:val="00E44150"/>
    <w:rsid w:val="00E463F4"/>
    <w:rsid w:val="00E53EE6"/>
    <w:rsid w:val="00E64F1E"/>
    <w:rsid w:val="00E660A7"/>
    <w:rsid w:val="00E814FB"/>
    <w:rsid w:val="00EA5B0D"/>
    <w:rsid w:val="00EA7811"/>
    <w:rsid w:val="00EB17D9"/>
    <w:rsid w:val="00EB5D66"/>
    <w:rsid w:val="00ED640D"/>
    <w:rsid w:val="00ED6E41"/>
    <w:rsid w:val="00EE6219"/>
    <w:rsid w:val="00F038A6"/>
    <w:rsid w:val="00F04DAE"/>
    <w:rsid w:val="00F11E97"/>
    <w:rsid w:val="00F4421A"/>
    <w:rsid w:val="00F55335"/>
    <w:rsid w:val="00F70B0D"/>
    <w:rsid w:val="00F80D92"/>
    <w:rsid w:val="00F81FB3"/>
    <w:rsid w:val="00F82DF1"/>
    <w:rsid w:val="00F86B04"/>
    <w:rsid w:val="00FA22AD"/>
    <w:rsid w:val="00FA6D67"/>
    <w:rsid w:val="00FB2F79"/>
    <w:rsid w:val="00FC3721"/>
    <w:rsid w:val="00FD39B7"/>
    <w:rsid w:val="00FD4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9E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3CBA"/>
    <w:pPr>
      <w:spacing w:after="0" w:line="240" w:lineRule="auto"/>
      <w:jc w:val="center"/>
    </w:pPr>
    <w:rPr>
      <w:rFonts w:ascii="Times New Roman" w:eastAsia="SimSun" w:hAnsi="Times New Roman" w:cs="Times New Roman"/>
      <w:sz w:val="20"/>
      <w:szCs w:val="20"/>
      <w:lang w:eastAsia="en-US"/>
    </w:rPr>
  </w:style>
  <w:style w:type="paragraph" w:styleId="Heading1">
    <w:name w:val="heading 1"/>
    <w:basedOn w:val="Normal"/>
    <w:next w:val="Normal"/>
    <w:link w:val="Heading1Char"/>
    <w:uiPriority w:val="99"/>
    <w:qFormat/>
    <w:rsid w:val="004D3CBA"/>
    <w:pPr>
      <w:keepNext/>
      <w:keepLines/>
      <w:numPr>
        <w:numId w:val="2"/>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4D3CBA"/>
    <w:pPr>
      <w:keepNext/>
      <w:keepLines/>
      <w:numPr>
        <w:ilvl w:val="1"/>
        <w:numId w:val="2"/>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D3CBA"/>
    <w:pPr>
      <w:numPr>
        <w:ilvl w:val="2"/>
        <w:numId w:val="2"/>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D3CBA"/>
    <w:pPr>
      <w:numPr>
        <w:ilvl w:val="3"/>
        <w:numId w:val="2"/>
      </w:numPr>
      <w:tabs>
        <w:tab w:val="left" w:pos="821"/>
      </w:tabs>
      <w:spacing w:before="40" w:after="40"/>
      <w:ind w:firstLine="504"/>
      <w:jc w:val="both"/>
      <w:outlineLvl w:val="3"/>
    </w:pPr>
    <w:rPr>
      <w:rFonts w:eastAsia="MS Mincho"/>
      <w:i/>
      <w:iC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BA"/>
    <w:rPr>
      <w:rFonts w:ascii="Times New Roman" w:eastAsia="MS Mincho" w:hAnsi="Times New Roman" w:cs="Times New Roman"/>
      <w:smallCaps/>
      <w:noProof/>
      <w:sz w:val="20"/>
      <w:szCs w:val="20"/>
      <w:lang w:eastAsia="en-US"/>
    </w:rPr>
  </w:style>
  <w:style w:type="character" w:customStyle="1" w:styleId="Heading2Char">
    <w:name w:val="Heading 2 Char"/>
    <w:basedOn w:val="DefaultParagraphFont"/>
    <w:link w:val="Heading2"/>
    <w:uiPriority w:val="99"/>
    <w:rsid w:val="004D3CBA"/>
    <w:rPr>
      <w:rFonts w:ascii="Times New Roman" w:eastAsia="MS Mincho" w:hAnsi="Times New Roman" w:cs="Times New Roman"/>
      <w:i/>
      <w:iCs/>
      <w:noProof/>
      <w:sz w:val="20"/>
      <w:szCs w:val="20"/>
      <w:lang w:eastAsia="en-US"/>
    </w:rPr>
  </w:style>
  <w:style w:type="character" w:customStyle="1" w:styleId="Heading3Char">
    <w:name w:val="Heading 3 Char"/>
    <w:basedOn w:val="DefaultParagraphFont"/>
    <w:link w:val="Heading3"/>
    <w:uiPriority w:val="99"/>
    <w:rsid w:val="004D3CBA"/>
    <w:rPr>
      <w:rFonts w:ascii="Times New Roman" w:eastAsia="MS Mincho" w:hAnsi="Times New Roman" w:cs="Times New Roman"/>
      <w:i/>
      <w:iCs/>
      <w:noProof/>
      <w:sz w:val="20"/>
      <w:szCs w:val="20"/>
      <w:lang w:eastAsia="en-US"/>
    </w:rPr>
  </w:style>
  <w:style w:type="character" w:customStyle="1" w:styleId="Heading4Char">
    <w:name w:val="Heading 4 Char"/>
    <w:basedOn w:val="DefaultParagraphFont"/>
    <w:link w:val="Heading4"/>
    <w:uiPriority w:val="99"/>
    <w:rsid w:val="004D3CBA"/>
    <w:rPr>
      <w:rFonts w:ascii="Times New Roman" w:eastAsia="MS Mincho" w:hAnsi="Times New Roman" w:cs="Times New Roman"/>
      <w:i/>
      <w:iCs/>
      <w:noProof/>
      <w:sz w:val="20"/>
      <w:szCs w:val="20"/>
      <w:lang w:eastAsia="en-US"/>
    </w:rPr>
  </w:style>
  <w:style w:type="paragraph" w:customStyle="1" w:styleId="Abstract">
    <w:name w:val="Abstract"/>
    <w:uiPriority w:val="99"/>
    <w:rsid w:val="004D3CBA"/>
    <w:pPr>
      <w:spacing w:after="200" w:line="240" w:lineRule="auto"/>
      <w:ind w:firstLine="274"/>
      <w:jc w:val="both"/>
    </w:pPr>
    <w:rPr>
      <w:rFonts w:ascii="Times New Roman" w:eastAsia="SimSun" w:hAnsi="Times New Roman" w:cs="Times New Roman"/>
      <w:b/>
      <w:bCs/>
      <w:sz w:val="18"/>
      <w:szCs w:val="18"/>
      <w:lang w:eastAsia="en-US"/>
    </w:rPr>
  </w:style>
  <w:style w:type="paragraph" w:customStyle="1" w:styleId="Affiliation">
    <w:name w:val="Affiliation"/>
    <w:uiPriority w:val="99"/>
    <w:rsid w:val="004D3CBA"/>
    <w:pPr>
      <w:spacing w:after="0" w:line="240" w:lineRule="auto"/>
      <w:jc w:val="center"/>
    </w:pPr>
    <w:rPr>
      <w:rFonts w:ascii="Times New Roman" w:eastAsia="SimSun" w:hAnsi="Times New Roman" w:cs="Times New Roman"/>
      <w:sz w:val="20"/>
      <w:szCs w:val="20"/>
      <w:lang w:eastAsia="en-US"/>
    </w:rPr>
  </w:style>
  <w:style w:type="paragraph" w:styleId="BodyText">
    <w:name w:val="Body Text"/>
    <w:basedOn w:val="Normal"/>
    <w:link w:val="BodyTextChar"/>
    <w:uiPriority w:val="99"/>
    <w:rsid w:val="004D3CBA"/>
    <w:pPr>
      <w:tabs>
        <w:tab w:val="left" w:pos="288"/>
      </w:tabs>
      <w:spacing w:after="120" w:line="228" w:lineRule="auto"/>
      <w:ind w:firstLine="288"/>
      <w:jc w:val="both"/>
    </w:pPr>
    <w:rPr>
      <w:rFonts w:eastAsia="MS Mincho"/>
      <w:spacing w:val="-1"/>
    </w:rPr>
  </w:style>
  <w:style w:type="character" w:customStyle="1" w:styleId="BodyTextChar">
    <w:name w:val="Body Text Char"/>
    <w:basedOn w:val="DefaultParagraphFont"/>
    <w:link w:val="BodyText"/>
    <w:uiPriority w:val="99"/>
    <w:rsid w:val="004D3CBA"/>
    <w:rPr>
      <w:rFonts w:ascii="Times New Roman" w:eastAsia="MS Mincho" w:hAnsi="Times New Roman" w:cs="Times New Roman"/>
      <w:spacing w:val="-1"/>
      <w:sz w:val="20"/>
      <w:szCs w:val="20"/>
      <w:lang w:eastAsia="en-US"/>
    </w:rPr>
  </w:style>
  <w:style w:type="paragraph" w:customStyle="1" w:styleId="figurecaption">
    <w:name w:val="figure caption"/>
    <w:link w:val="figurecaptionChar"/>
    <w:rsid w:val="004D3CBA"/>
    <w:pPr>
      <w:numPr>
        <w:numId w:val="1"/>
      </w:numPr>
      <w:tabs>
        <w:tab w:val="left" w:pos="533"/>
      </w:tabs>
      <w:spacing w:before="80" w:after="200" w:line="240" w:lineRule="auto"/>
      <w:jc w:val="both"/>
    </w:pPr>
    <w:rPr>
      <w:rFonts w:ascii="Times New Roman" w:eastAsia="SimSun" w:hAnsi="Times New Roman" w:cs="Times New Roman"/>
      <w:noProof/>
      <w:sz w:val="16"/>
      <w:szCs w:val="16"/>
      <w:lang w:eastAsia="en-US"/>
    </w:rPr>
  </w:style>
  <w:style w:type="paragraph" w:customStyle="1" w:styleId="papertitle">
    <w:name w:val="paper title"/>
    <w:uiPriority w:val="99"/>
    <w:rsid w:val="004D3CBA"/>
    <w:pPr>
      <w:spacing w:after="120" w:line="240" w:lineRule="auto"/>
      <w:jc w:val="center"/>
    </w:pPr>
    <w:rPr>
      <w:rFonts w:ascii="Times New Roman" w:eastAsia="SimSun" w:hAnsi="Times New Roman" w:cs="Times New Roman"/>
      <w:bCs/>
      <w:noProof/>
      <w:sz w:val="48"/>
      <w:szCs w:val="48"/>
      <w:lang w:eastAsia="en-US"/>
    </w:rPr>
  </w:style>
  <w:style w:type="paragraph" w:customStyle="1" w:styleId="references">
    <w:name w:val="references"/>
    <w:uiPriority w:val="99"/>
    <w:rsid w:val="004D3CBA"/>
    <w:pPr>
      <w:numPr>
        <w:numId w:val="3"/>
      </w:numPr>
      <w:spacing w:after="50" w:line="180" w:lineRule="exact"/>
      <w:jc w:val="both"/>
    </w:pPr>
    <w:rPr>
      <w:rFonts w:ascii="Times New Roman" w:eastAsia="SimSun" w:hAnsi="Times New Roman" w:cs="Times New Roman"/>
      <w:noProof/>
      <w:sz w:val="16"/>
      <w:szCs w:val="16"/>
      <w:lang w:eastAsia="en-US"/>
    </w:rPr>
  </w:style>
  <w:style w:type="paragraph" w:customStyle="1" w:styleId="tablecolhead">
    <w:name w:val="table col head"/>
    <w:basedOn w:val="Normal"/>
    <w:uiPriority w:val="99"/>
    <w:rsid w:val="004D3CBA"/>
    <w:rPr>
      <w:b/>
      <w:bCs/>
      <w:sz w:val="16"/>
      <w:szCs w:val="16"/>
    </w:rPr>
  </w:style>
  <w:style w:type="paragraph" w:customStyle="1" w:styleId="tablecolsubhead">
    <w:name w:val="table col subhead"/>
    <w:basedOn w:val="tablecolhead"/>
    <w:uiPriority w:val="99"/>
    <w:rsid w:val="004D3CBA"/>
    <w:rPr>
      <w:i/>
      <w:iCs/>
      <w:sz w:val="15"/>
      <w:szCs w:val="15"/>
    </w:rPr>
  </w:style>
  <w:style w:type="paragraph" w:customStyle="1" w:styleId="tablecopy">
    <w:name w:val="table copy"/>
    <w:uiPriority w:val="99"/>
    <w:rsid w:val="004D3CBA"/>
    <w:pPr>
      <w:spacing w:after="0" w:line="240" w:lineRule="auto"/>
      <w:jc w:val="both"/>
    </w:pPr>
    <w:rPr>
      <w:rFonts w:ascii="Times New Roman" w:eastAsia="SimSun" w:hAnsi="Times New Roman" w:cs="Times New Roman"/>
      <w:noProof/>
      <w:sz w:val="16"/>
      <w:szCs w:val="16"/>
      <w:lang w:eastAsia="en-US"/>
    </w:rPr>
  </w:style>
  <w:style w:type="paragraph" w:customStyle="1" w:styleId="tablehead">
    <w:name w:val="table head"/>
    <w:uiPriority w:val="99"/>
    <w:rsid w:val="004D3CBA"/>
    <w:pPr>
      <w:numPr>
        <w:numId w:val="4"/>
      </w:numPr>
      <w:spacing w:before="240" w:after="120" w:line="216" w:lineRule="auto"/>
      <w:jc w:val="center"/>
    </w:pPr>
    <w:rPr>
      <w:rFonts w:ascii="Times New Roman" w:eastAsia="SimSun" w:hAnsi="Times New Roman" w:cs="Times New Roman"/>
      <w:smallCaps/>
      <w:noProof/>
      <w:sz w:val="16"/>
      <w:szCs w:val="16"/>
      <w:lang w:eastAsia="en-US"/>
    </w:rPr>
  </w:style>
  <w:style w:type="paragraph" w:customStyle="1" w:styleId="Style1body">
    <w:name w:val="Style1 body"/>
    <w:basedOn w:val="BodyText"/>
    <w:link w:val="Style1bodyChar"/>
    <w:qFormat/>
    <w:rsid w:val="004D3CBA"/>
  </w:style>
  <w:style w:type="character" w:styleId="Hyperlink">
    <w:name w:val="Hyperlink"/>
    <w:basedOn w:val="DefaultParagraphFont"/>
    <w:uiPriority w:val="99"/>
    <w:unhideWhenUsed/>
    <w:rsid w:val="004D3CBA"/>
    <w:rPr>
      <w:color w:val="0563C1" w:themeColor="hyperlink"/>
      <w:u w:val="single"/>
    </w:rPr>
  </w:style>
  <w:style w:type="character" w:customStyle="1" w:styleId="Style1bodyChar">
    <w:name w:val="Style1 body Char"/>
    <w:basedOn w:val="BodyTextChar"/>
    <w:link w:val="Style1body"/>
    <w:rsid w:val="004D3CBA"/>
    <w:rPr>
      <w:rFonts w:ascii="Times New Roman" w:eastAsia="MS Mincho" w:hAnsi="Times New Roman" w:cs="Times New Roman"/>
      <w:spacing w:val="-1"/>
      <w:sz w:val="20"/>
      <w:szCs w:val="20"/>
      <w:lang w:eastAsia="en-US"/>
    </w:rPr>
  </w:style>
  <w:style w:type="paragraph" w:customStyle="1" w:styleId="reference">
    <w:name w:val="reference"/>
    <w:basedOn w:val="references"/>
    <w:link w:val="referenceChar"/>
    <w:qFormat/>
    <w:rsid w:val="004D3CBA"/>
    <w:rPr>
      <w:rFonts w:eastAsia="Times New Roman"/>
    </w:rPr>
  </w:style>
  <w:style w:type="character" w:customStyle="1" w:styleId="referenceChar">
    <w:name w:val="reference Char"/>
    <w:basedOn w:val="DefaultParagraphFont"/>
    <w:link w:val="reference"/>
    <w:rsid w:val="004D3CBA"/>
    <w:rPr>
      <w:rFonts w:ascii="Times New Roman" w:eastAsia="Times New Roman" w:hAnsi="Times New Roman" w:cs="Times New Roman"/>
      <w:noProof/>
      <w:sz w:val="16"/>
      <w:szCs w:val="16"/>
      <w:lang w:eastAsia="en-US"/>
    </w:rPr>
  </w:style>
  <w:style w:type="character" w:styleId="CommentReference">
    <w:name w:val="annotation reference"/>
    <w:basedOn w:val="DefaultParagraphFont"/>
    <w:uiPriority w:val="99"/>
    <w:semiHidden/>
    <w:unhideWhenUsed/>
    <w:rsid w:val="004D3CBA"/>
    <w:rPr>
      <w:sz w:val="18"/>
      <w:szCs w:val="18"/>
    </w:rPr>
  </w:style>
  <w:style w:type="paragraph" w:styleId="CommentText">
    <w:name w:val="annotation text"/>
    <w:basedOn w:val="Normal"/>
    <w:link w:val="CommentTextChar"/>
    <w:uiPriority w:val="99"/>
    <w:semiHidden/>
    <w:unhideWhenUsed/>
    <w:rsid w:val="004D3CBA"/>
    <w:rPr>
      <w:sz w:val="24"/>
      <w:szCs w:val="24"/>
    </w:rPr>
  </w:style>
  <w:style w:type="character" w:customStyle="1" w:styleId="CommentTextChar">
    <w:name w:val="Comment Text Char"/>
    <w:basedOn w:val="DefaultParagraphFont"/>
    <w:link w:val="CommentText"/>
    <w:uiPriority w:val="99"/>
    <w:semiHidden/>
    <w:rsid w:val="004D3CBA"/>
    <w:rPr>
      <w:rFonts w:ascii="Times New Roman" w:eastAsia="SimSun" w:hAnsi="Times New Roman" w:cs="Times New Roman"/>
      <w:sz w:val="24"/>
      <w:szCs w:val="24"/>
      <w:lang w:eastAsia="en-US"/>
    </w:rPr>
  </w:style>
  <w:style w:type="paragraph" w:customStyle="1" w:styleId="footnotes">
    <w:name w:val="footnotes"/>
    <w:basedOn w:val="BodyText"/>
    <w:qFormat/>
    <w:rsid w:val="004D3CBA"/>
  </w:style>
  <w:style w:type="paragraph" w:styleId="BalloonText">
    <w:name w:val="Balloon Text"/>
    <w:basedOn w:val="Normal"/>
    <w:link w:val="BalloonTextChar"/>
    <w:uiPriority w:val="99"/>
    <w:semiHidden/>
    <w:unhideWhenUsed/>
    <w:rsid w:val="004D3C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CBA"/>
    <w:rPr>
      <w:rFonts w:ascii="Segoe UI" w:eastAsia="SimSun" w:hAnsi="Segoe UI" w:cs="Segoe UI"/>
      <w:sz w:val="18"/>
      <w:szCs w:val="18"/>
      <w:lang w:eastAsia="en-US"/>
    </w:rPr>
  </w:style>
  <w:style w:type="character" w:customStyle="1" w:styleId="apple-converted-space">
    <w:name w:val="apple-converted-space"/>
    <w:basedOn w:val="DefaultParagraphFont"/>
    <w:rsid w:val="00AC7C82"/>
  </w:style>
  <w:style w:type="character" w:styleId="PlaceholderText">
    <w:name w:val="Placeholder Text"/>
    <w:basedOn w:val="DefaultParagraphFont"/>
    <w:uiPriority w:val="99"/>
    <w:semiHidden/>
    <w:rsid w:val="00073759"/>
    <w:rPr>
      <w:color w:val="808080"/>
    </w:rPr>
  </w:style>
  <w:style w:type="paragraph" w:styleId="ListParagraph">
    <w:name w:val="List Paragraph"/>
    <w:basedOn w:val="Normal"/>
    <w:uiPriority w:val="34"/>
    <w:qFormat/>
    <w:rsid w:val="00C02B53"/>
    <w:pPr>
      <w:ind w:left="720"/>
      <w:contextualSpacing/>
    </w:pPr>
  </w:style>
  <w:style w:type="paragraph" w:styleId="CommentSubject">
    <w:name w:val="annotation subject"/>
    <w:basedOn w:val="CommentText"/>
    <w:next w:val="CommentText"/>
    <w:link w:val="CommentSubjectChar"/>
    <w:uiPriority w:val="99"/>
    <w:semiHidden/>
    <w:unhideWhenUsed/>
    <w:rsid w:val="00FD39B7"/>
    <w:rPr>
      <w:b/>
      <w:bCs/>
      <w:sz w:val="20"/>
      <w:szCs w:val="20"/>
    </w:rPr>
  </w:style>
  <w:style w:type="character" w:customStyle="1" w:styleId="CommentSubjectChar">
    <w:name w:val="Comment Subject Char"/>
    <w:basedOn w:val="CommentTextChar"/>
    <w:link w:val="CommentSubject"/>
    <w:uiPriority w:val="99"/>
    <w:semiHidden/>
    <w:rsid w:val="00FD39B7"/>
    <w:rPr>
      <w:rFonts w:ascii="Times New Roman" w:eastAsia="SimSun" w:hAnsi="Times New Roman" w:cs="Times New Roman"/>
      <w:b/>
      <w:bCs/>
      <w:sz w:val="20"/>
      <w:szCs w:val="20"/>
      <w:lang w:eastAsia="en-US"/>
    </w:rPr>
  </w:style>
  <w:style w:type="paragraph" w:customStyle="1" w:styleId="Figstyle">
    <w:name w:val="Fig style"/>
    <w:basedOn w:val="figurecaption"/>
    <w:link w:val="FigstyleChar"/>
    <w:qFormat/>
    <w:rsid w:val="00412BEA"/>
  </w:style>
  <w:style w:type="character" w:customStyle="1" w:styleId="figurecaptionChar">
    <w:name w:val="figure caption Char"/>
    <w:basedOn w:val="DefaultParagraphFont"/>
    <w:link w:val="figurecaption"/>
    <w:rsid w:val="00412BEA"/>
    <w:rPr>
      <w:rFonts w:ascii="Times New Roman" w:eastAsia="SimSun" w:hAnsi="Times New Roman" w:cs="Times New Roman"/>
      <w:noProof/>
      <w:sz w:val="16"/>
      <w:szCs w:val="16"/>
      <w:lang w:eastAsia="en-US"/>
    </w:rPr>
  </w:style>
  <w:style w:type="character" w:customStyle="1" w:styleId="FigstyleChar">
    <w:name w:val="Fig style Char"/>
    <w:basedOn w:val="figurecaptionChar"/>
    <w:link w:val="Figstyle"/>
    <w:rsid w:val="00412BEA"/>
    <w:rPr>
      <w:rFonts w:ascii="Times New Roman" w:eastAsia="SimSun" w:hAnsi="Times New Roman" w:cs="Times New Roman"/>
      <w:noProof/>
      <w:sz w:val="16"/>
      <w:szCs w:val="16"/>
      <w:lang w:eastAsia="en-US"/>
    </w:rPr>
  </w:style>
  <w:style w:type="paragraph" w:styleId="NormalWeb">
    <w:name w:val="Normal (Web)"/>
    <w:basedOn w:val="Normal"/>
    <w:uiPriority w:val="99"/>
    <w:semiHidden/>
    <w:unhideWhenUsed/>
    <w:rsid w:val="00230F00"/>
    <w:pPr>
      <w:spacing w:before="100" w:beforeAutospacing="1" w:after="100" w:afterAutospacing="1"/>
      <w:jc w:val="left"/>
    </w:pPr>
    <w:rPr>
      <w:rFonts w:eastAsia="Times New Roman"/>
      <w:sz w:val="24"/>
      <w:szCs w:val="24"/>
      <w:lang w:eastAsia="zh-CN"/>
    </w:rPr>
  </w:style>
  <w:style w:type="paragraph" w:styleId="Caption">
    <w:name w:val="caption"/>
    <w:basedOn w:val="Normal"/>
    <w:next w:val="Normal"/>
    <w:uiPriority w:val="35"/>
    <w:unhideWhenUsed/>
    <w:qFormat/>
    <w:rsid w:val="00E23E80"/>
    <w:pPr>
      <w:spacing w:after="200"/>
    </w:pPr>
    <w:rPr>
      <w:i/>
      <w:iCs/>
      <w:color w:val="44546A" w:themeColor="text2"/>
      <w:sz w:val="18"/>
      <w:szCs w:val="18"/>
    </w:rPr>
  </w:style>
  <w:style w:type="paragraph" w:styleId="TOCHeading">
    <w:name w:val="TOC Heading"/>
    <w:basedOn w:val="Heading1"/>
    <w:next w:val="Normal"/>
    <w:uiPriority w:val="39"/>
    <w:unhideWhenUsed/>
    <w:qFormat/>
    <w:rsid w:val="00E23E80"/>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rPr>
  </w:style>
  <w:style w:type="paragraph" w:styleId="TOC1">
    <w:name w:val="toc 1"/>
    <w:basedOn w:val="Normal"/>
    <w:next w:val="Normal"/>
    <w:autoRedefine/>
    <w:uiPriority w:val="39"/>
    <w:unhideWhenUsed/>
    <w:rsid w:val="00E23E80"/>
    <w:pPr>
      <w:spacing w:after="100"/>
    </w:pPr>
  </w:style>
  <w:style w:type="paragraph" w:styleId="TOC2">
    <w:name w:val="toc 2"/>
    <w:basedOn w:val="Normal"/>
    <w:next w:val="Normal"/>
    <w:autoRedefine/>
    <w:uiPriority w:val="39"/>
    <w:unhideWhenUsed/>
    <w:rsid w:val="00E23E80"/>
    <w:pPr>
      <w:spacing w:after="100"/>
      <w:ind w:left="200"/>
    </w:pPr>
  </w:style>
  <w:style w:type="paragraph" w:styleId="TOC3">
    <w:name w:val="toc 3"/>
    <w:basedOn w:val="Normal"/>
    <w:next w:val="Normal"/>
    <w:autoRedefine/>
    <w:uiPriority w:val="39"/>
    <w:unhideWhenUsed/>
    <w:rsid w:val="00E23E80"/>
    <w:pPr>
      <w:spacing w:after="100" w:line="259" w:lineRule="auto"/>
      <w:ind w:left="440"/>
      <w:jc w:val="left"/>
    </w:pPr>
    <w:rPr>
      <w:rFonts w:asciiTheme="minorHAnsi" w:eastAsiaTheme="minorEastAsia" w:hAnsiTheme="minorHAnsi"/>
      <w:sz w:val="22"/>
      <w:szCs w:val="22"/>
    </w:rPr>
  </w:style>
  <w:style w:type="paragraph" w:styleId="Revision">
    <w:name w:val="Revision"/>
    <w:hidden/>
    <w:uiPriority w:val="99"/>
    <w:semiHidden/>
    <w:rsid w:val="007C27B2"/>
    <w:pPr>
      <w:spacing w:after="0" w:line="240" w:lineRule="auto"/>
    </w:pPr>
    <w:rPr>
      <w:rFonts w:ascii="Times New Roman" w:eastAsia="SimSun" w:hAnsi="Times New Roman" w:cs="Times New Roman"/>
      <w:sz w:val="20"/>
      <w:szCs w:val="20"/>
      <w:lang w:eastAsia="en-US"/>
    </w:rPr>
  </w:style>
  <w:style w:type="character" w:styleId="FollowedHyperlink">
    <w:name w:val="FollowedHyperlink"/>
    <w:basedOn w:val="DefaultParagraphFont"/>
    <w:uiPriority w:val="99"/>
    <w:semiHidden/>
    <w:unhideWhenUsed/>
    <w:rsid w:val="0016570F"/>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3CBA"/>
    <w:pPr>
      <w:spacing w:after="0" w:line="240" w:lineRule="auto"/>
      <w:jc w:val="center"/>
    </w:pPr>
    <w:rPr>
      <w:rFonts w:ascii="Times New Roman" w:eastAsia="SimSun" w:hAnsi="Times New Roman" w:cs="Times New Roman"/>
      <w:sz w:val="20"/>
      <w:szCs w:val="20"/>
      <w:lang w:eastAsia="en-US"/>
    </w:rPr>
  </w:style>
  <w:style w:type="paragraph" w:styleId="Heading1">
    <w:name w:val="heading 1"/>
    <w:basedOn w:val="Normal"/>
    <w:next w:val="Normal"/>
    <w:link w:val="Heading1Char"/>
    <w:uiPriority w:val="99"/>
    <w:qFormat/>
    <w:rsid w:val="004D3CBA"/>
    <w:pPr>
      <w:keepNext/>
      <w:keepLines/>
      <w:numPr>
        <w:numId w:val="2"/>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4D3CBA"/>
    <w:pPr>
      <w:keepNext/>
      <w:keepLines/>
      <w:numPr>
        <w:ilvl w:val="1"/>
        <w:numId w:val="2"/>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D3CBA"/>
    <w:pPr>
      <w:numPr>
        <w:ilvl w:val="2"/>
        <w:numId w:val="2"/>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D3CBA"/>
    <w:pPr>
      <w:numPr>
        <w:ilvl w:val="3"/>
        <w:numId w:val="2"/>
      </w:numPr>
      <w:tabs>
        <w:tab w:val="left" w:pos="821"/>
      </w:tabs>
      <w:spacing w:before="40" w:after="40"/>
      <w:ind w:firstLine="504"/>
      <w:jc w:val="both"/>
      <w:outlineLvl w:val="3"/>
    </w:pPr>
    <w:rPr>
      <w:rFonts w:eastAsia="MS Mincho"/>
      <w:i/>
      <w:iC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BA"/>
    <w:rPr>
      <w:rFonts w:ascii="Times New Roman" w:eastAsia="MS Mincho" w:hAnsi="Times New Roman" w:cs="Times New Roman"/>
      <w:smallCaps/>
      <w:noProof/>
      <w:sz w:val="20"/>
      <w:szCs w:val="20"/>
      <w:lang w:eastAsia="en-US"/>
    </w:rPr>
  </w:style>
  <w:style w:type="character" w:customStyle="1" w:styleId="Heading2Char">
    <w:name w:val="Heading 2 Char"/>
    <w:basedOn w:val="DefaultParagraphFont"/>
    <w:link w:val="Heading2"/>
    <w:uiPriority w:val="99"/>
    <w:rsid w:val="004D3CBA"/>
    <w:rPr>
      <w:rFonts w:ascii="Times New Roman" w:eastAsia="MS Mincho" w:hAnsi="Times New Roman" w:cs="Times New Roman"/>
      <w:i/>
      <w:iCs/>
      <w:noProof/>
      <w:sz w:val="20"/>
      <w:szCs w:val="20"/>
      <w:lang w:eastAsia="en-US"/>
    </w:rPr>
  </w:style>
  <w:style w:type="character" w:customStyle="1" w:styleId="Heading3Char">
    <w:name w:val="Heading 3 Char"/>
    <w:basedOn w:val="DefaultParagraphFont"/>
    <w:link w:val="Heading3"/>
    <w:uiPriority w:val="99"/>
    <w:rsid w:val="004D3CBA"/>
    <w:rPr>
      <w:rFonts w:ascii="Times New Roman" w:eastAsia="MS Mincho" w:hAnsi="Times New Roman" w:cs="Times New Roman"/>
      <w:i/>
      <w:iCs/>
      <w:noProof/>
      <w:sz w:val="20"/>
      <w:szCs w:val="20"/>
      <w:lang w:eastAsia="en-US"/>
    </w:rPr>
  </w:style>
  <w:style w:type="character" w:customStyle="1" w:styleId="Heading4Char">
    <w:name w:val="Heading 4 Char"/>
    <w:basedOn w:val="DefaultParagraphFont"/>
    <w:link w:val="Heading4"/>
    <w:uiPriority w:val="99"/>
    <w:rsid w:val="004D3CBA"/>
    <w:rPr>
      <w:rFonts w:ascii="Times New Roman" w:eastAsia="MS Mincho" w:hAnsi="Times New Roman" w:cs="Times New Roman"/>
      <w:i/>
      <w:iCs/>
      <w:noProof/>
      <w:sz w:val="20"/>
      <w:szCs w:val="20"/>
      <w:lang w:eastAsia="en-US"/>
    </w:rPr>
  </w:style>
  <w:style w:type="paragraph" w:customStyle="1" w:styleId="Abstract">
    <w:name w:val="Abstract"/>
    <w:uiPriority w:val="99"/>
    <w:rsid w:val="004D3CBA"/>
    <w:pPr>
      <w:spacing w:after="200" w:line="240" w:lineRule="auto"/>
      <w:ind w:firstLine="274"/>
      <w:jc w:val="both"/>
    </w:pPr>
    <w:rPr>
      <w:rFonts w:ascii="Times New Roman" w:eastAsia="SimSun" w:hAnsi="Times New Roman" w:cs="Times New Roman"/>
      <w:b/>
      <w:bCs/>
      <w:sz w:val="18"/>
      <w:szCs w:val="18"/>
      <w:lang w:eastAsia="en-US"/>
    </w:rPr>
  </w:style>
  <w:style w:type="paragraph" w:customStyle="1" w:styleId="Affiliation">
    <w:name w:val="Affiliation"/>
    <w:uiPriority w:val="99"/>
    <w:rsid w:val="004D3CBA"/>
    <w:pPr>
      <w:spacing w:after="0" w:line="240" w:lineRule="auto"/>
      <w:jc w:val="center"/>
    </w:pPr>
    <w:rPr>
      <w:rFonts w:ascii="Times New Roman" w:eastAsia="SimSun" w:hAnsi="Times New Roman" w:cs="Times New Roman"/>
      <w:sz w:val="20"/>
      <w:szCs w:val="20"/>
      <w:lang w:eastAsia="en-US"/>
    </w:rPr>
  </w:style>
  <w:style w:type="paragraph" w:styleId="BodyText">
    <w:name w:val="Body Text"/>
    <w:basedOn w:val="Normal"/>
    <w:link w:val="BodyTextChar"/>
    <w:uiPriority w:val="99"/>
    <w:rsid w:val="004D3CBA"/>
    <w:pPr>
      <w:tabs>
        <w:tab w:val="left" w:pos="288"/>
      </w:tabs>
      <w:spacing w:after="120" w:line="228" w:lineRule="auto"/>
      <w:ind w:firstLine="288"/>
      <w:jc w:val="both"/>
    </w:pPr>
    <w:rPr>
      <w:rFonts w:eastAsia="MS Mincho"/>
      <w:spacing w:val="-1"/>
    </w:rPr>
  </w:style>
  <w:style w:type="character" w:customStyle="1" w:styleId="BodyTextChar">
    <w:name w:val="Body Text Char"/>
    <w:basedOn w:val="DefaultParagraphFont"/>
    <w:link w:val="BodyText"/>
    <w:uiPriority w:val="99"/>
    <w:rsid w:val="004D3CBA"/>
    <w:rPr>
      <w:rFonts w:ascii="Times New Roman" w:eastAsia="MS Mincho" w:hAnsi="Times New Roman" w:cs="Times New Roman"/>
      <w:spacing w:val="-1"/>
      <w:sz w:val="20"/>
      <w:szCs w:val="20"/>
      <w:lang w:eastAsia="en-US"/>
    </w:rPr>
  </w:style>
  <w:style w:type="paragraph" w:customStyle="1" w:styleId="figurecaption">
    <w:name w:val="figure caption"/>
    <w:link w:val="figurecaptionChar"/>
    <w:rsid w:val="004D3CBA"/>
    <w:pPr>
      <w:numPr>
        <w:numId w:val="1"/>
      </w:numPr>
      <w:tabs>
        <w:tab w:val="left" w:pos="533"/>
      </w:tabs>
      <w:spacing w:before="80" w:after="200" w:line="240" w:lineRule="auto"/>
      <w:jc w:val="both"/>
    </w:pPr>
    <w:rPr>
      <w:rFonts w:ascii="Times New Roman" w:eastAsia="SimSun" w:hAnsi="Times New Roman" w:cs="Times New Roman"/>
      <w:noProof/>
      <w:sz w:val="16"/>
      <w:szCs w:val="16"/>
      <w:lang w:eastAsia="en-US"/>
    </w:rPr>
  </w:style>
  <w:style w:type="paragraph" w:customStyle="1" w:styleId="papertitle">
    <w:name w:val="paper title"/>
    <w:uiPriority w:val="99"/>
    <w:rsid w:val="004D3CBA"/>
    <w:pPr>
      <w:spacing w:after="120" w:line="240" w:lineRule="auto"/>
      <w:jc w:val="center"/>
    </w:pPr>
    <w:rPr>
      <w:rFonts w:ascii="Times New Roman" w:eastAsia="SimSun" w:hAnsi="Times New Roman" w:cs="Times New Roman"/>
      <w:bCs/>
      <w:noProof/>
      <w:sz w:val="48"/>
      <w:szCs w:val="48"/>
      <w:lang w:eastAsia="en-US"/>
    </w:rPr>
  </w:style>
  <w:style w:type="paragraph" w:customStyle="1" w:styleId="references">
    <w:name w:val="references"/>
    <w:uiPriority w:val="99"/>
    <w:rsid w:val="004D3CBA"/>
    <w:pPr>
      <w:numPr>
        <w:numId w:val="3"/>
      </w:numPr>
      <w:spacing w:after="50" w:line="180" w:lineRule="exact"/>
      <w:jc w:val="both"/>
    </w:pPr>
    <w:rPr>
      <w:rFonts w:ascii="Times New Roman" w:eastAsia="SimSun" w:hAnsi="Times New Roman" w:cs="Times New Roman"/>
      <w:noProof/>
      <w:sz w:val="16"/>
      <w:szCs w:val="16"/>
      <w:lang w:eastAsia="en-US"/>
    </w:rPr>
  </w:style>
  <w:style w:type="paragraph" w:customStyle="1" w:styleId="tablecolhead">
    <w:name w:val="table col head"/>
    <w:basedOn w:val="Normal"/>
    <w:uiPriority w:val="99"/>
    <w:rsid w:val="004D3CBA"/>
    <w:rPr>
      <w:b/>
      <w:bCs/>
      <w:sz w:val="16"/>
      <w:szCs w:val="16"/>
    </w:rPr>
  </w:style>
  <w:style w:type="paragraph" w:customStyle="1" w:styleId="tablecolsubhead">
    <w:name w:val="table col subhead"/>
    <w:basedOn w:val="tablecolhead"/>
    <w:uiPriority w:val="99"/>
    <w:rsid w:val="004D3CBA"/>
    <w:rPr>
      <w:i/>
      <w:iCs/>
      <w:sz w:val="15"/>
      <w:szCs w:val="15"/>
    </w:rPr>
  </w:style>
  <w:style w:type="paragraph" w:customStyle="1" w:styleId="tablecopy">
    <w:name w:val="table copy"/>
    <w:uiPriority w:val="99"/>
    <w:rsid w:val="004D3CBA"/>
    <w:pPr>
      <w:spacing w:after="0" w:line="240" w:lineRule="auto"/>
      <w:jc w:val="both"/>
    </w:pPr>
    <w:rPr>
      <w:rFonts w:ascii="Times New Roman" w:eastAsia="SimSun" w:hAnsi="Times New Roman" w:cs="Times New Roman"/>
      <w:noProof/>
      <w:sz w:val="16"/>
      <w:szCs w:val="16"/>
      <w:lang w:eastAsia="en-US"/>
    </w:rPr>
  </w:style>
  <w:style w:type="paragraph" w:customStyle="1" w:styleId="tablehead">
    <w:name w:val="table head"/>
    <w:uiPriority w:val="99"/>
    <w:rsid w:val="004D3CBA"/>
    <w:pPr>
      <w:numPr>
        <w:numId w:val="4"/>
      </w:numPr>
      <w:spacing w:before="240" w:after="120" w:line="216" w:lineRule="auto"/>
      <w:jc w:val="center"/>
    </w:pPr>
    <w:rPr>
      <w:rFonts w:ascii="Times New Roman" w:eastAsia="SimSun" w:hAnsi="Times New Roman" w:cs="Times New Roman"/>
      <w:smallCaps/>
      <w:noProof/>
      <w:sz w:val="16"/>
      <w:szCs w:val="16"/>
      <w:lang w:eastAsia="en-US"/>
    </w:rPr>
  </w:style>
  <w:style w:type="paragraph" w:customStyle="1" w:styleId="Style1body">
    <w:name w:val="Style1 body"/>
    <w:basedOn w:val="BodyText"/>
    <w:link w:val="Style1bodyChar"/>
    <w:qFormat/>
    <w:rsid w:val="004D3CBA"/>
  </w:style>
  <w:style w:type="character" w:styleId="Hyperlink">
    <w:name w:val="Hyperlink"/>
    <w:basedOn w:val="DefaultParagraphFont"/>
    <w:uiPriority w:val="99"/>
    <w:unhideWhenUsed/>
    <w:rsid w:val="004D3CBA"/>
    <w:rPr>
      <w:color w:val="0563C1" w:themeColor="hyperlink"/>
      <w:u w:val="single"/>
    </w:rPr>
  </w:style>
  <w:style w:type="character" w:customStyle="1" w:styleId="Style1bodyChar">
    <w:name w:val="Style1 body Char"/>
    <w:basedOn w:val="BodyTextChar"/>
    <w:link w:val="Style1body"/>
    <w:rsid w:val="004D3CBA"/>
    <w:rPr>
      <w:rFonts w:ascii="Times New Roman" w:eastAsia="MS Mincho" w:hAnsi="Times New Roman" w:cs="Times New Roman"/>
      <w:spacing w:val="-1"/>
      <w:sz w:val="20"/>
      <w:szCs w:val="20"/>
      <w:lang w:eastAsia="en-US"/>
    </w:rPr>
  </w:style>
  <w:style w:type="paragraph" w:customStyle="1" w:styleId="reference">
    <w:name w:val="reference"/>
    <w:basedOn w:val="references"/>
    <w:link w:val="referenceChar"/>
    <w:qFormat/>
    <w:rsid w:val="004D3CBA"/>
    <w:rPr>
      <w:rFonts w:eastAsia="Times New Roman"/>
    </w:rPr>
  </w:style>
  <w:style w:type="character" w:customStyle="1" w:styleId="referenceChar">
    <w:name w:val="reference Char"/>
    <w:basedOn w:val="DefaultParagraphFont"/>
    <w:link w:val="reference"/>
    <w:rsid w:val="004D3CBA"/>
    <w:rPr>
      <w:rFonts w:ascii="Times New Roman" w:eastAsia="Times New Roman" w:hAnsi="Times New Roman" w:cs="Times New Roman"/>
      <w:noProof/>
      <w:sz w:val="16"/>
      <w:szCs w:val="16"/>
      <w:lang w:eastAsia="en-US"/>
    </w:rPr>
  </w:style>
  <w:style w:type="character" w:styleId="CommentReference">
    <w:name w:val="annotation reference"/>
    <w:basedOn w:val="DefaultParagraphFont"/>
    <w:uiPriority w:val="99"/>
    <w:semiHidden/>
    <w:unhideWhenUsed/>
    <w:rsid w:val="004D3CBA"/>
    <w:rPr>
      <w:sz w:val="18"/>
      <w:szCs w:val="18"/>
    </w:rPr>
  </w:style>
  <w:style w:type="paragraph" w:styleId="CommentText">
    <w:name w:val="annotation text"/>
    <w:basedOn w:val="Normal"/>
    <w:link w:val="CommentTextChar"/>
    <w:uiPriority w:val="99"/>
    <w:semiHidden/>
    <w:unhideWhenUsed/>
    <w:rsid w:val="004D3CBA"/>
    <w:rPr>
      <w:sz w:val="24"/>
      <w:szCs w:val="24"/>
    </w:rPr>
  </w:style>
  <w:style w:type="character" w:customStyle="1" w:styleId="CommentTextChar">
    <w:name w:val="Comment Text Char"/>
    <w:basedOn w:val="DefaultParagraphFont"/>
    <w:link w:val="CommentText"/>
    <w:uiPriority w:val="99"/>
    <w:semiHidden/>
    <w:rsid w:val="004D3CBA"/>
    <w:rPr>
      <w:rFonts w:ascii="Times New Roman" w:eastAsia="SimSun" w:hAnsi="Times New Roman" w:cs="Times New Roman"/>
      <w:sz w:val="24"/>
      <w:szCs w:val="24"/>
      <w:lang w:eastAsia="en-US"/>
    </w:rPr>
  </w:style>
  <w:style w:type="paragraph" w:customStyle="1" w:styleId="footnotes">
    <w:name w:val="footnotes"/>
    <w:basedOn w:val="BodyText"/>
    <w:qFormat/>
    <w:rsid w:val="004D3CBA"/>
  </w:style>
  <w:style w:type="paragraph" w:styleId="BalloonText">
    <w:name w:val="Balloon Text"/>
    <w:basedOn w:val="Normal"/>
    <w:link w:val="BalloonTextChar"/>
    <w:uiPriority w:val="99"/>
    <w:semiHidden/>
    <w:unhideWhenUsed/>
    <w:rsid w:val="004D3C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CBA"/>
    <w:rPr>
      <w:rFonts w:ascii="Segoe UI" w:eastAsia="SimSun" w:hAnsi="Segoe UI" w:cs="Segoe UI"/>
      <w:sz w:val="18"/>
      <w:szCs w:val="18"/>
      <w:lang w:eastAsia="en-US"/>
    </w:rPr>
  </w:style>
  <w:style w:type="character" w:customStyle="1" w:styleId="apple-converted-space">
    <w:name w:val="apple-converted-space"/>
    <w:basedOn w:val="DefaultParagraphFont"/>
    <w:rsid w:val="00AC7C82"/>
  </w:style>
  <w:style w:type="character" w:styleId="PlaceholderText">
    <w:name w:val="Placeholder Text"/>
    <w:basedOn w:val="DefaultParagraphFont"/>
    <w:uiPriority w:val="99"/>
    <w:semiHidden/>
    <w:rsid w:val="00073759"/>
    <w:rPr>
      <w:color w:val="808080"/>
    </w:rPr>
  </w:style>
  <w:style w:type="paragraph" w:styleId="ListParagraph">
    <w:name w:val="List Paragraph"/>
    <w:basedOn w:val="Normal"/>
    <w:uiPriority w:val="34"/>
    <w:qFormat/>
    <w:rsid w:val="00C02B53"/>
    <w:pPr>
      <w:ind w:left="720"/>
      <w:contextualSpacing/>
    </w:pPr>
  </w:style>
  <w:style w:type="paragraph" w:styleId="CommentSubject">
    <w:name w:val="annotation subject"/>
    <w:basedOn w:val="CommentText"/>
    <w:next w:val="CommentText"/>
    <w:link w:val="CommentSubjectChar"/>
    <w:uiPriority w:val="99"/>
    <w:semiHidden/>
    <w:unhideWhenUsed/>
    <w:rsid w:val="00FD39B7"/>
    <w:rPr>
      <w:b/>
      <w:bCs/>
      <w:sz w:val="20"/>
      <w:szCs w:val="20"/>
    </w:rPr>
  </w:style>
  <w:style w:type="character" w:customStyle="1" w:styleId="CommentSubjectChar">
    <w:name w:val="Comment Subject Char"/>
    <w:basedOn w:val="CommentTextChar"/>
    <w:link w:val="CommentSubject"/>
    <w:uiPriority w:val="99"/>
    <w:semiHidden/>
    <w:rsid w:val="00FD39B7"/>
    <w:rPr>
      <w:rFonts w:ascii="Times New Roman" w:eastAsia="SimSun" w:hAnsi="Times New Roman" w:cs="Times New Roman"/>
      <w:b/>
      <w:bCs/>
      <w:sz w:val="20"/>
      <w:szCs w:val="20"/>
      <w:lang w:eastAsia="en-US"/>
    </w:rPr>
  </w:style>
  <w:style w:type="paragraph" w:customStyle="1" w:styleId="Figstyle">
    <w:name w:val="Fig style"/>
    <w:basedOn w:val="figurecaption"/>
    <w:link w:val="FigstyleChar"/>
    <w:qFormat/>
    <w:rsid w:val="00412BEA"/>
  </w:style>
  <w:style w:type="character" w:customStyle="1" w:styleId="figurecaptionChar">
    <w:name w:val="figure caption Char"/>
    <w:basedOn w:val="DefaultParagraphFont"/>
    <w:link w:val="figurecaption"/>
    <w:rsid w:val="00412BEA"/>
    <w:rPr>
      <w:rFonts w:ascii="Times New Roman" w:eastAsia="SimSun" w:hAnsi="Times New Roman" w:cs="Times New Roman"/>
      <w:noProof/>
      <w:sz w:val="16"/>
      <w:szCs w:val="16"/>
      <w:lang w:eastAsia="en-US"/>
    </w:rPr>
  </w:style>
  <w:style w:type="character" w:customStyle="1" w:styleId="FigstyleChar">
    <w:name w:val="Fig style Char"/>
    <w:basedOn w:val="figurecaptionChar"/>
    <w:link w:val="Figstyle"/>
    <w:rsid w:val="00412BEA"/>
    <w:rPr>
      <w:rFonts w:ascii="Times New Roman" w:eastAsia="SimSun" w:hAnsi="Times New Roman" w:cs="Times New Roman"/>
      <w:noProof/>
      <w:sz w:val="16"/>
      <w:szCs w:val="16"/>
      <w:lang w:eastAsia="en-US"/>
    </w:rPr>
  </w:style>
  <w:style w:type="paragraph" w:styleId="NormalWeb">
    <w:name w:val="Normal (Web)"/>
    <w:basedOn w:val="Normal"/>
    <w:uiPriority w:val="99"/>
    <w:semiHidden/>
    <w:unhideWhenUsed/>
    <w:rsid w:val="00230F00"/>
    <w:pPr>
      <w:spacing w:before="100" w:beforeAutospacing="1" w:after="100" w:afterAutospacing="1"/>
      <w:jc w:val="left"/>
    </w:pPr>
    <w:rPr>
      <w:rFonts w:eastAsia="Times New Roman"/>
      <w:sz w:val="24"/>
      <w:szCs w:val="24"/>
      <w:lang w:eastAsia="zh-CN"/>
    </w:rPr>
  </w:style>
  <w:style w:type="paragraph" w:styleId="Caption">
    <w:name w:val="caption"/>
    <w:basedOn w:val="Normal"/>
    <w:next w:val="Normal"/>
    <w:uiPriority w:val="35"/>
    <w:unhideWhenUsed/>
    <w:qFormat/>
    <w:rsid w:val="00E23E80"/>
    <w:pPr>
      <w:spacing w:after="200"/>
    </w:pPr>
    <w:rPr>
      <w:i/>
      <w:iCs/>
      <w:color w:val="44546A" w:themeColor="text2"/>
      <w:sz w:val="18"/>
      <w:szCs w:val="18"/>
    </w:rPr>
  </w:style>
  <w:style w:type="paragraph" w:styleId="TOCHeading">
    <w:name w:val="TOC Heading"/>
    <w:basedOn w:val="Heading1"/>
    <w:next w:val="Normal"/>
    <w:uiPriority w:val="39"/>
    <w:unhideWhenUsed/>
    <w:qFormat/>
    <w:rsid w:val="00E23E80"/>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rPr>
  </w:style>
  <w:style w:type="paragraph" w:styleId="TOC1">
    <w:name w:val="toc 1"/>
    <w:basedOn w:val="Normal"/>
    <w:next w:val="Normal"/>
    <w:autoRedefine/>
    <w:uiPriority w:val="39"/>
    <w:unhideWhenUsed/>
    <w:rsid w:val="00E23E80"/>
    <w:pPr>
      <w:spacing w:after="100"/>
    </w:pPr>
  </w:style>
  <w:style w:type="paragraph" w:styleId="TOC2">
    <w:name w:val="toc 2"/>
    <w:basedOn w:val="Normal"/>
    <w:next w:val="Normal"/>
    <w:autoRedefine/>
    <w:uiPriority w:val="39"/>
    <w:unhideWhenUsed/>
    <w:rsid w:val="00E23E80"/>
    <w:pPr>
      <w:spacing w:after="100"/>
      <w:ind w:left="200"/>
    </w:pPr>
  </w:style>
  <w:style w:type="paragraph" w:styleId="TOC3">
    <w:name w:val="toc 3"/>
    <w:basedOn w:val="Normal"/>
    <w:next w:val="Normal"/>
    <w:autoRedefine/>
    <w:uiPriority w:val="39"/>
    <w:unhideWhenUsed/>
    <w:rsid w:val="00E23E80"/>
    <w:pPr>
      <w:spacing w:after="100" w:line="259" w:lineRule="auto"/>
      <w:ind w:left="440"/>
      <w:jc w:val="left"/>
    </w:pPr>
    <w:rPr>
      <w:rFonts w:asciiTheme="minorHAnsi" w:eastAsiaTheme="minorEastAsia" w:hAnsiTheme="minorHAnsi"/>
      <w:sz w:val="22"/>
      <w:szCs w:val="22"/>
    </w:rPr>
  </w:style>
  <w:style w:type="paragraph" w:styleId="Revision">
    <w:name w:val="Revision"/>
    <w:hidden/>
    <w:uiPriority w:val="99"/>
    <w:semiHidden/>
    <w:rsid w:val="007C27B2"/>
    <w:pPr>
      <w:spacing w:after="0" w:line="240" w:lineRule="auto"/>
    </w:pPr>
    <w:rPr>
      <w:rFonts w:ascii="Times New Roman" w:eastAsia="SimSun" w:hAnsi="Times New Roman" w:cs="Times New Roman"/>
      <w:sz w:val="20"/>
      <w:szCs w:val="20"/>
      <w:lang w:eastAsia="en-US"/>
    </w:rPr>
  </w:style>
  <w:style w:type="character" w:styleId="FollowedHyperlink">
    <w:name w:val="FollowedHyperlink"/>
    <w:basedOn w:val="DefaultParagraphFont"/>
    <w:uiPriority w:val="99"/>
    <w:semiHidden/>
    <w:unhideWhenUsed/>
    <w:rsid w:val="001657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2463762">
      <w:bodyDiv w:val="1"/>
      <w:marLeft w:val="0"/>
      <w:marRight w:val="0"/>
      <w:marTop w:val="0"/>
      <w:marBottom w:val="0"/>
      <w:divBdr>
        <w:top w:val="none" w:sz="0" w:space="0" w:color="auto"/>
        <w:left w:val="none" w:sz="0" w:space="0" w:color="auto"/>
        <w:bottom w:val="none" w:sz="0" w:space="0" w:color="auto"/>
        <w:right w:val="none" w:sz="0" w:space="0" w:color="auto"/>
      </w:divBdr>
      <w:divsChild>
        <w:div w:id="1770008089">
          <w:marLeft w:val="360"/>
          <w:marRight w:val="0"/>
          <w:marTop w:val="200"/>
          <w:marBottom w:val="0"/>
          <w:divBdr>
            <w:top w:val="none" w:sz="0" w:space="0" w:color="auto"/>
            <w:left w:val="none" w:sz="0" w:space="0" w:color="auto"/>
            <w:bottom w:val="none" w:sz="0" w:space="0" w:color="auto"/>
            <w:right w:val="none" w:sz="0" w:space="0" w:color="auto"/>
          </w:divBdr>
        </w:div>
      </w:divsChild>
    </w:div>
    <w:div w:id="826361823">
      <w:bodyDiv w:val="1"/>
      <w:marLeft w:val="0"/>
      <w:marRight w:val="0"/>
      <w:marTop w:val="0"/>
      <w:marBottom w:val="0"/>
      <w:divBdr>
        <w:top w:val="none" w:sz="0" w:space="0" w:color="auto"/>
        <w:left w:val="none" w:sz="0" w:space="0" w:color="auto"/>
        <w:bottom w:val="none" w:sz="0" w:space="0" w:color="auto"/>
        <w:right w:val="none" w:sz="0" w:space="0" w:color="auto"/>
      </w:divBdr>
      <w:divsChild>
        <w:div w:id="2080399171">
          <w:marLeft w:val="360"/>
          <w:marRight w:val="0"/>
          <w:marTop w:val="200"/>
          <w:marBottom w:val="0"/>
          <w:divBdr>
            <w:top w:val="none" w:sz="0" w:space="0" w:color="auto"/>
            <w:left w:val="none" w:sz="0" w:space="0" w:color="auto"/>
            <w:bottom w:val="none" w:sz="0" w:space="0" w:color="auto"/>
            <w:right w:val="none" w:sz="0" w:space="0" w:color="auto"/>
          </w:divBdr>
        </w:div>
      </w:divsChild>
    </w:div>
    <w:div w:id="868252321">
      <w:bodyDiv w:val="1"/>
      <w:marLeft w:val="0"/>
      <w:marRight w:val="0"/>
      <w:marTop w:val="0"/>
      <w:marBottom w:val="0"/>
      <w:divBdr>
        <w:top w:val="none" w:sz="0" w:space="0" w:color="auto"/>
        <w:left w:val="none" w:sz="0" w:space="0" w:color="auto"/>
        <w:bottom w:val="none" w:sz="0" w:space="0" w:color="auto"/>
        <w:right w:val="none" w:sz="0" w:space="0" w:color="auto"/>
      </w:divBdr>
    </w:div>
    <w:div w:id="1012534197">
      <w:bodyDiv w:val="1"/>
      <w:marLeft w:val="0"/>
      <w:marRight w:val="0"/>
      <w:marTop w:val="0"/>
      <w:marBottom w:val="0"/>
      <w:divBdr>
        <w:top w:val="none" w:sz="0" w:space="0" w:color="auto"/>
        <w:left w:val="none" w:sz="0" w:space="0" w:color="auto"/>
        <w:bottom w:val="none" w:sz="0" w:space="0" w:color="auto"/>
        <w:right w:val="none" w:sz="0" w:space="0" w:color="auto"/>
      </w:divBdr>
      <w:divsChild>
        <w:div w:id="783505335">
          <w:marLeft w:val="0"/>
          <w:marRight w:val="0"/>
          <w:marTop w:val="0"/>
          <w:marBottom w:val="0"/>
          <w:divBdr>
            <w:top w:val="none" w:sz="0" w:space="0" w:color="auto"/>
            <w:left w:val="none" w:sz="0" w:space="0" w:color="auto"/>
            <w:bottom w:val="none" w:sz="0" w:space="0" w:color="auto"/>
            <w:right w:val="none" w:sz="0" w:space="0" w:color="auto"/>
          </w:divBdr>
        </w:div>
      </w:divsChild>
    </w:div>
    <w:div w:id="1049761703">
      <w:bodyDiv w:val="1"/>
      <w:marLeft w:val="0"/>
      <w:marRight w:val="0"/>
      <w:marTop w:val="0"/>
      <w:marBottom w:val="0"/>
      <w:divBdr>
        <w:top w:val="none" w:sz="0" w:space="0" w:color="auto"/>
        <w:left w:val="none" w:sz="0" w:space="0" w:color="auto"/>
        <w:bottom w:val="none" w:sz="0" w:space="0" w:color="auto"/>
        <w:right w:val="none" w:sz="0" w:space="0" w:color="auto"/>
      </w:divBdr>
      <w:divsChild>
        <w:div w:id="910965272">
          <w:marLeft w:val="360"/>
          <w:marRight w:val="0"/>
          <w:marTop w:val="200"/>
          <w:marBottom w:val="0"/>
          <w:divBdr>
            <w:top w:val="none" w:sz="0" w:space="0" w:color="auto"/>
            <w:left w:val="none" w:sz="0" w:space="0" w:color="auto"/>
            <w:bottom w:val="none" w:sz="0" w:space="0" w:color="auto"/>
            <w:right w:val="none" w:sz="0" w:space="0" w:color="auto"/>
          </w:divBdr>
        </w:div>
      </w:divsChild>
    </w:div>
    <w:div w:id="1553543146">
      <w:bodyDiv w:val="1"/>
      <w:marLeft w:val="0"/>
      <w:marRight w:val="0"/>
      <w:marTop w:val="0"/>
      <w:marBottom w:val="0"/>
      <w:divBdr>
        <w:top w:val="none" w:sz="0" w:space="0" w:color="auto"/>
        <w:left w:val="none" w:sz="0" w:space="0" w:color="auto"/>
        <w:bottom w:val="none" w:sz="0" w:space="0" w:color="auto"/>
        <w:right w:val="none" w:sz="0" w:space="0" w:color="auto"/>
      </w:divBdr>
    </w:div>
    <w:div w:id="1674264511">
      <w:bodyDiv w:val="1"/>
      <w:marLeft w:val="0"/>
      <w:marRight w:val="0"/>
      <w:marTop w:val="0"/>
      <w:marBottom w:val="0"/>
      <w:divBdr>
        <w:top w:val="none" w:sz="0" w:space="0" w:color="auto"/>
        <w:left w:val="none" w:sz="0" w:space="0" w:color="auto"/>
        <w:bottom w:val="none" w:sz="0" w:space="0" w:color="auto"/>
        <w:right w:val="none" w:sz="0" w:space="0" w:color="auto"/>
      </w:divBdr>
    </w:div>
    <w:div w:id="1715890757">
      <w:bodyDiv w:val="1"/>
      <w:marLeft w:val="0"/>
      <w:marRight w:val="0"/>
      <w:marTop w:val="0"/>
      <w:marBottom w:val="0"/>
      <w:divBdr>
        <w:top w:val="none" w:sz="0" w:space="0" w:color="auto"/>
        <w:left w:val="none" w:sz="0" w:space="0" w:color="auto"/>
        <w:bottom w:val="none" w:sz="0" w:space="0" w:color="auto"/>
        <w:right w:val="none" w:sz="0" w:space="0" w:color="auto"/>
      </w:divBdr>
    </w:div>
    <w:div w:id="2058819797">
      <w:bodyDiv w:val="1"/>
      <w:marLeft w:val="0"/>
      <w:marRight w:val="0"/>
      <w:marTop w:val="0"/>
      <w:marBottom w:val="0"/>
      <w:divBdr>
        <w:top w:val="none" w:sz="0" w:space="0" w:color="auto"/>
        <w:left w:val="none" w:sz="0" w:space="0" w:color="auto"/>
        <w:bottom w:val="none" w:sz="0" w:space="0" w:color="auto"/>
        <w:right w:val="none" w:sz="0" w:space="0" w:color="auto"/>
      </w:divBdr>
    </w:div>
    <w:div w:id="2092314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0.png"/><Relationship Id="rId21" Type="http://schemas.openxmlformats.org/officeDocument/2006/relationships/image" Target="media/image8.png"/><Relationship Id="rId22" Type="http://schemas.openxmlformats.org/officeDocument/2006/relationships/image" Target="media/image80.png"/><Relationship Id="rId23" Type="http://schemas.openxmlformats.org/officeDocument/2006/relationships/image" Target="media/image9.png"/><Relationship Id="rId24" Type="http://schemas.openxmlformats.org/officeDocument/2006/relationships/image" Target="media/image90.png"/><Relationship Id="rId25" Type="http://schemas.openxmlformats.org/officeDocument/2006/relationships/image" Target="media/image10.png"/><Relationship Id="rId26" Type="http://schemas.openxmlformats.org/officeDocument/2006/relationships/image" Target="media/image100.png"/><Relationship Id="rId27" Type="http://schemas.openxmlformats.org/officeDocument/2006/relationships/comments" Target="comments.xml"/><Relationship Id="rId28" Type="http://schemas.openxmlformats.org/officeDocument/2006/relationships/image" Target="media/image11.png"/><Relationship Id="rId29" Type="http://schemas.openxmlformats.org/officeDocument/2006/relationships/image" Target="media/image1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2.png"/><Relationship Id="rId31" Type="http://schemas.openxmlformats.org/officeDocument/2006/relationships/image" Target="media/image120.png"/><Relationship Id="rId32" Type="http://schemas.openxmlformats.org/officeDocument/2006/relationships/image" Target="media/image13.png"/><Relationship Id="rId9" Type="http://schemas.openxmlformats.org/officeDocument/2006/relationships/image" Target="media/image2.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14.png"/><Relationship Id="rId33" Type="http://schemas.openxmlformats.org/officeDocument/2006/relationships/image" Target="media/image130.png"/><Relationship Id="rId34" Type="http://schemas.openxmlformats.org/officeDocument/2006/relationships/hyperlink" Target="https://www.dropbox.com/s/0zvompid7dnzbxf/detectupdate1121_3.m?dl=0" TargetMode="External"/><Relationship Id="rId35" Type="http://schemas.openxmlformats.org/officeDocument/2006/relationships/hyperlink" Target="https://www.dropbox.com/s/97h3jp4ist5tlvv/First10Min.mp4?dl=0" TargetMode="External"/><Relationship Id="rId36" Type="http://schemas.openxmlformats.org/officeDocument/2006/relationships/hyperlink" Target="https://www.dropbox.com/s/n0xiimufsp552pl/colorizeUmbrellaData.m?dl=0" TargetMode="External"/><Relationship Id="rId10" Type="http://schemas.openxmlformats.org/officeDocument/2006/relationships/image" Target="media/image20.png"/><Relationship Id="rId11" Type="http://schemas.openxmlformats.org/officeDocument/2006/relationships/image" Target="media/image3.png"/><Relationship Id="rId12" Type="http://schemas.openxmlformats.org/officeDocument/2006/relationships/image" Target="media/image30.png"/><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png"/><Relationship Id="rId16" Type="http://schemas.openxmlformats.org/officeDocument/2006/relationships/image" Target="media/image50.png"/><Relationship Id="rId17" Type="http://schemas.openxmlformats.org/officeDocument/2006/relationships/image" Target="media/image6.png"/><Relationship Id="rId18" Type="http://schemas.openxmlformats.org/officeDocument/2006/relationships/image" Target="media/image60.png"/><Relationship Id="rId19" Type="http://schemas.openxmlformats.org/officeDocument/2006/relationships/image" Target="media/image7.png"/><Relationship Id="rId37" Type="http://schemas.openxmlformats.org/officeDocument/2006/relationships/hyperlink" Target="https://www.dropbox.com/s/e3f22ouoqj5r17p/ProcessedUmbrella.mp4?dl=0"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A1C176C-02DA-4084-AF83-390DAF76D4DC}">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4BA45-978D-6746-912A-84F22BD3C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Pages>
  <Words>4215</Words>
  <Characters>24030</Characters>
  <Application>Microsoft Macintosh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Yao</dc:creator>
  <cp:keywords/>
  <dc:description/>
  <cp:lastModifiedBy>Aaron Becker</cp:lastModifiedBy>
  <cp:revision>4</cp:revision>
  <cp:lastPrinted>2016-02-29T15:35:00Z</cp:lastPrinted>
  <dcterms:created xsi:type="dcterms:W3CDTF">2016-03-05T17:47:00Z</dcterms:created>
  <dcterms:modified xsi:type="dcterms:W3CDTF">2016-03-05T22:48:00Z</dcterms:modified>
</cp:coreProperties>
</file>